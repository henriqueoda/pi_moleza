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3C3D8" w14:textId="2A736514" w:rsidR="00081EC4" w:rsidRDefault="00081EC4">
      <w:pPr>
        <w:pBdr>
          <w:top w:val="single" w:sz="4" w:space="1" w:color="auto"/>
        </w:pBdr>
        <w:jc w:val="right"/>
        <w:rPr>
          <w:lang w:val="pt-BR"/>
        </w:rPr>
      </w:pPr>
      <w:bookmarkStart w:id="0" w:name="_Toc410550389"/>
      <w:bookmarkStart w:id="1" w:name="_Toc410550388"/>
    </w:p>
    <w:p w14:paraId="318CF11D" w14:textId="3633526C" w:rsidR="00081EC4" w:rsidRDefault="00081EC4">
      <w:pPr>
        <w:jc w:val="right"/>
        <w:rPr>
          <w:lang w:val="pt-BR"/>
        </w:rPr>
      </w:pPr>
    </w:p>
    <w:p w14:paraId="070ABAFF" w14:textId="564F6207" w:rsidR="00081EC4" w:rsidRDefault="009B7245">
      <w:pPr>
        <w:jc w:val="right"/>
        <w:rPr>
          <w:lang w:val="pt-BR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01C251C9" wp14:editId="588D17A2">
            <wp:simplePos x="0" y="0"/>
            <wp:positionH relativeFrom="column">
              <wp:posOffset>4351217</wp:posOffset>
            </wp:positionH>
            <wp:positionV relativeFrom="paragraph">
              <wp:posOffset>6810</wp:posOffset>
            </wp:positionV>
            <wp:extent cx="1321435" cy="661035"/>
            <wp:effectExtent l="0" t="0" r="0" b="0"/>
            <wp:wrapSquare wrapText="bothSides" distT="0" distB="0" distL="0" distR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66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B46F1D" w14:textId="72021E40" w:rsidR="00081EC4" w:rsidRDefault="00081EC4">
      <w:pPr>
        <w:jc w:val="right"/>
        <w:rPr>
          <w:lang w:val="pt-BR"/>
        </w:rPr>
      </w:pPr>
    </w:p>
    <w:p w14:paraId="42177CA5" w14:textId="53D8AA1F" w:rsidR="00081EC4" w:rsidRDefault="00081EC4">
      <w:pPr>
        <w:jc w:val="right"/>
        <w:rPr>
          <w:lang w:val="pt-BR"/>
        </w:rPr>
      </w:pPr>
    </w:p>
    <w:p w14:paraId="1A15A4A7" w14:textId="26006BB1" w:rsidR="00081EC4" w:rsidRDefault="00081EC4">
      <w:pPr>
        <w:jc w:val="right"/>
        <w:rPr>
          <w:lang w:val="pt-BR"/>
        </w:rPr>
      </w:pPr>
    </w:p>
    <w:p w14:paraId="4B5A64EC" w14:textId="77777777" w:rsidR="00081EC4" w:rsidRDefault="00081EC4">
      <w:pPr>
        <w:jc w:val="right"/>
        <w:rPr>
          <w:lang w:val="pt-BR"/>
        </w:rPr>
      </w:pPr>
    </w:p>
    <w:p w14:paraId="65DE8BCC" w14:textId="77777777" w:rsidR="00081EC4" w:rsidRDefault="00081EC4">
      <w:pPr>
        <w:jc w:val="right"/>
        <w:rPr>
          <w:lang w:val="pt-BR"/>
        </w:rPr>
      </w:pPr>
    </w:p>
    <w:p w14:paraId="25A5F7B0" w14:textId="77777777" w:rsidR="00081EC4" w:rsidRDefault="00081EC4">
      <w:pPr>
        <w:jc w:val="right"/>
        <w:rPr>
          <w:lang w:val="pt-BR"/>
        </w:rPr>
      </w:pPr>
    </w:p>
    <w:p w14:paraId="6B1BE7F6" w14:textId="77777777" w:rsidR="00081EC4" w:rsidRDefault="00081EC4">
      <w:pPr>
        <w:jc w:val="right"/>
        <w:rPr>
          <w:lang w:val="pt-BR"/>
        </w:rPr>
      </w:pPr>
    </w:p>
    <w:p w14:paraId="289EBE15" w14:textId="77777777" w:rsidR="00081EC4" w:rsidRDefault="00081EC4">
      <w:pPr>
        <w:jc w:val="right"/>
        <w:rPr>
          <w:lang w:val="pt-BR"/>
        </w:rPr>
      </w:pPr>
    </w:p>
    <w:p w14:paraId="6CEEECE4" w14:textId="77777777" w:rsidR="00081EC4" w:rsidRDefault="00081EC4">
      <w:pPr>
        <w:jc w:val="right"/>
        <w:rPr>
          <w:lang w:val="pt-BR"/>
        </w:rPr>
      </w:pPr>
    </w:p>
    <w:p w14:paraId="2502C8B0" w14:textId="77777777" w:rsidR="00081EC4" w:rsidRDefault="00081EC4">
      <w:pPr>
        <w:jc w:val="right"/>
        <w:rPr>
          <w:lang w:val="pt-BR"/>
        </w:rPr>
      </w:pPr>
    </w:p>
    <w:p w14:paraId="76D9C41A" w14:textId="77777777" w:rsidR="00081EC4" w:rsidRDefault="00081EC4">
      <w:pPr>
        <w:jc w:val="center"/>
        <w:outlineLvl w:val="0"/>
        <w:rPr>
          <w:rFonts w:ascii="Arial" w:hAnsi="Arial"/>
          <w:b/>
          <w:sz w:val="48"/>
          <w:lang w:val="pt-BR"/>
        </w:rPr>
      </w:pPr>
      <w:r>
        <w:rPr>
          <w:rFonts w:ascii="Arial" w:hAnsi="Arial"/>
          <w:b/>
          <w:sz w:val="48"/>
          <w:lang w:val="pt-BR"/>
        </w:rPr>
        <w:t>Documentação de um</w:t>
      </w:r>
    </w:p>
    <w:p w14:paraId="1B45142E" w14:textId="1FA653BF" w:rsidR="00081EC4" w:rsidRDefault="00081EC4">
      <w:pPr>
        <w:jc w:val="center"/>
        <w:outlineLvl w:val="0"/>
        <w:rPr>
          <w:rFonts w:ascii="Arial" w:hAnsi="Arial"/>
          <w:b/>
          <w:sz w:val="48"/>
          <w:lang w:val="pt-BR"/>
        </w:rPr>
      </w:pPr>
      <w:r>
        <w:rPr>
          <w:rFonts w:ascii="Arial" w:hAnsi="Arial"/>
          <w:b/>
          <w:sz w:val="48"/>
          <w:lang w:val="pt-BR"/>
        </w:rPr>
        <w:t>Produto de Software</w:t>
      </w:r>
    </w:p>
    <w:p w14:paraId="4AE787F3" w14:textId="77777777" w:rsidR="009B7245" w:rsidRDefault="009B7245">
      <w:pPr>
        <w:jc w:val="center"/>
        <w:outlineLvl w:val="0"/>
        <w:rPr>
          <w:rFonts w:ascii="Arial" w:hAnsi="Arial"/>
          <w:b/>
          <w:sz w:val="48"/>
          <w:lang w:val="pt-BR"/>
        </w:rPr>
      </w:pPr>
    </w:p>
    <w:p w14:paraId="57D718F6" w14:textId="71E58143" w:rsidR="009B7245" w:rsidRDefault="009B7245">
      <w:pPr>
        <w:jc w:val="center"/>
        <w:outlineLvl w:val="0"/>
        <w:rPr>
          <w:rFonts w:ascii="Arial" w:hAnsi="Arial"/>
          <w:b/>
          <w:sz w:val="48"/>
          <w:lang w:val="pt-BR"/>
        </w:rPr>
      </w:pPr>
    </w:p>
    <w:p w14:paraId="0C9CD6C3" w14:textId="6C7CBB99" w:rsidR="009B7245" w:rsidDel="003A34BF" w:rsidRDefault="003A34BF">
      <w:pPr>
        <w:jc w:val="center"/>
        <w:outlineLvl w:val="0"/>
        <w:rPr>
          <w:del w:id="2" w:author="HENRIQUE YUI ODA" w:date="2022-08-22T10:51:00Z"/>
          <w:rFonts w:ascii="Arial" w:hAnsi="Arial"/>
          <w:b/>
          <w:sz w:val="48"/>
          <w:lang w:val="pt-BR"/>
        </w:rPr>
      </w:pPr>
      <w:ins w:id="3" w:author="HENRIQUE YUI ODA" w:date="2022-08-22T10:59:00Z">
        <w:r>
          <w:rPr>
            <w:rFonts w:ascii="Arial" w:hAnsi="Arial"/>
            <w:b/>
            <w:sz w:val="48"/>
            <w:lang w:val="pt-BR"/>
          </w:rPr>
          <w:t xml:space="preserve">MENU </w:t>
        </w:r>
      </w:ins>
      <w:ins w:id="4" w:author="HENRIQUE YUI ODA" w:date="2022-08-22T11:00:00Z">
        <w:r>
          <w:rPr>
            <w:rFonts w:ascii="Arial" w:hAnsi="Arial"/>
            <w:b/>
            <w:sz w:val="48"/>
            <w:lang w:val="pt-BR"/>
          </w:rPr>
          <w:t>DO MOLEZA</w:t>
        </w:r>
      </w:ins>
      <w:del w:id="5" w:author="HENRIQUE YUI ODA" w:date="2022-08-22T10:51:00Z">
        <w:r w:rsidR="009B7245" w:rsidDel="003A34BF">
          <w:rPr>
            <w:rFonts w:ascii="Arial" w:hAnsi="Arial"/>
            <w:b/>
            <w:sz w:val="48"/>
            <w:lang w:val="pt-BR"/>
          </w:rPr>
          <w:delText>Nome do Projeto</w:delText>
        </w:r>
      </w:del>
    </w:p>
    <w:p w14:paraId="4423F091" w14:textId="77777777" w:rsidR="00BE4E48" w:rsidRDefault="00BE4E48">
      <w:pPr>
        <w:jc w:val="center"/>
        <w:outlineLvl w:val="0"/>
        <w:rPr>
          <w:rFonts w:ascii="Arial" w:hAnsi="Arial"/>
          <w:b/>
          <w:sz w:val="48"/>
          <w:lang w:val="pt-BR"/>
        </w:rPr>
      </w:pPr>
    </w:p>
    <w:p w14:paraId="322C60D3" w14:textId="77777777" w:rsidR="00081EC4" w:rsidRPr="00BE4E48" w:rsidRDefault="00081EC4" w:rsidP="009B7245">
      <w:pPr>
        <w:outlineLvl w:val="0"/>
        <w:rPr>
          <w:rFonts w:ascii="Arial" w:hAnsi="Arial"/>
          <w:b/>
          <w:sz w:val="44"/>
          <w:szCs w:val="44"/>
          <w:lang w:val="pt-BR"/>
        </w:rPr>
      </w:pPr>
    </w:p>
    <w:p w14:paraId="6B8B3FB0" w14:textId="77777777" w:rsidR="00385BB1" w:rsidRDefault="00385BB1">
      <w:pPr>
        <w:jc w:val="center"/>
        <w:outlineLvl w:val="0"/>
        <w:rPr>
          <w:rFonts w:ascii="Arial" w:hAnsi="Arial"/>
          <w:b/>
          <w:sz w:val="40"/>
          <w:lang w:val="pt-BR"/>
        </w:rPr>
      </w:pPr>
    </w:p>
    <w:p w14:paraId="58173640" w14:textId="77777777" w:rsidR="00081EC4" w:rsidRDefault="00081EC4">
      <w:pPr>
        <w:jc w:val="center"/>
        <w:outlineLvl w:val="0"/>
        <w:rPr>
          <w:rFonts w:ascii="Arial" w:hAnsi="Arial"/>
          <w:b/>
          <w:sz w:val="40"/>
          <w:lang w:val="pt-BR"/>
        </w:rPr>
      </w:pPr>
    </w:p>
    <w:p w14:paraId="0D892413" w14:textId="77777777" w:rsidR="00081EC4" w:rsidRPr="003A34BF" w:rsidRDefault="00081EC4">
      <w:pPr>
        <w:jc w:val="center"/>
        <w:rPr>
          <w:rFonts w:ascii="Arial" w:hAnsi="Arial" w:cs="Arial"/>
          <w:sz w:val="40"/>
          <w:lang w:val="pt-BR"/>
          <w:rPrChange w:id="6" w:author="HENRIQUE YUI ODA" w:date="2022-08-22T10:52:00Z">
            <w:rPr>
              <w:sz w:val="40"/>
              <w:lang w:val="pt-BR"/>
            </w:rPr>
          </w:rPrChange>
        </w:rPr>
        <w:pPrChange w:id="7" w:author="HENRIQUE YUI ODA" w:date="2022-08-22T10:52:00Z">
          <w:pPr/>
        </w:pPrChange>
      </w:pPr>
    </w:p>
    <w:p w14:paraId="613992D0" w14:textId="584895D0" w:rsidR="00211380" w:rsidRPr="003A34BF" w:rsidRDefault="009B7245">
      <w:pPr>
        <w:tabs>
          <w:tab w:val="left" w:pos="3686"/>
        </w:tabs>
        <w:jc w:val="center"/>
        <w:rPr>
          <w:ins w:id="8" w:author="HENRIQUE YUI ODA" w:date="2022-08-22T10:51:00Z"/>
          <w:rFonts w:ascii="Arial" w:hAnsi="Arial" w:cs="Arial"/>
          <w:b/>
          <w:sz w:val="32"/>
          <w:lang w:val="pt-BR"/>
          <w:rPrChange w:id="9" w:author="HENRIQUE YUI ODA" w:date="2022-08-22T10:52:00Z">
            <w:rPr>
              <w:ins w:id="10" w:author="HENRIQUE YUI ODA" w:date="2022-08-22T10:51:00Z"/>
              <w:b/>
              <w:sz w:val="24"/>
              <w:lang w:val="pt-BR"/>
            </w:rPr>
          </w:rPrChange>
        </w:rPr>
        <w:pPrChange w:id="11" w:author="HENRIQUE YUI ODA" w:date="2022-08-22T10:52:00Z">
          <w:pPr>
            <w:tabs>
              <w:tab w:val="left" w:pos="3686"/>
            </w:tabs>
            <w:ind w:left="3600"/>
          </w:pPr>
        </w:pPrChange>
      </w:pPr>
      <w:del w:id="12" w:author="HENRIQUE YUI ODA" w:date="2022-08-22T10:51:00Z">
        <w:r w:rsidRPr="003A34BF" w:rsidDel="003A34BF">
          <w:rPr>
            <w:rFonts w:ascii="Arial" w:hAnsi="Arial" w:cs="Arial"/>
            <w:b/>
            <w:sz w:val="32"/>
            <w:lang w:val="pt-BR"/>
            <w:rPrChange w:id="13" w:author="HENRIQUE YUI ODA" w:date="2022-08-22T10:52:00Z">
              <w:rPr>
                <w:rFonts w:ascii="Arial" w:hAnsi="Arial"/>
                <w:b/>
                <w:sz w:val="24"/>
                <w:lang w:val="pt-BR"/>
              </w:rPr>
            </w:rPrChange>
          </w:rPr>
          <w:delText>Nome dos Alunos</w:delText>
        </w:r>
        <w:r w:rsidR="00081EC4" w:rsidRPr="003A34BF" w:rsidDel="003A34BF">
          <w:rPr>
            <w:rFonts w:ascii="Arial" w:hAnsi="Arial" w:cs="Arial"/>
            <w:b/>
            <w:sz w:val="32"/>
            <w:lang w:val="pt-BR"/>
            <w:rPrChange w:id="14" w:author="HENRIQUE YUI ODA" w:date="2022-08-22T10:52:00Z">
              <w:rPr>
                <w:b/>
                <w:sz w:val="24"/>
                <w:lang w:val="pt-BR"/>
              </w:rPr>
            </w:rPrChange>
          </w:rPr>
          <w:delText>:</w:delText>
        </w:r>
      </w:del>
      <w:ins w:id="15" w:author="HENRIQUE YUI ODA" w:date="2022-08-22T10:51:00Z">
        <w:r w:rsidR="003A34BF" w:rsidRPr="003A34BF">
          <w:rPr>
            <w:rFonts w:ascii="Arial" w:hAnsi="Arial" w:cs="Arial"/>
            <w:b/>
            <w:sz w:val="32"/>
            <w:lang w:val="pt-BR"/>
            <w:rPrChange w:id="16" w:author="HENRIQUE YUI ODA" w:date="2022-08-22T10:52:00Z">
              <w:rPr>
                <w:b/>
                <w:sz w:val="24"/>
                <w:lang w:val="pt-BR"/>
              </w:rPr>
            </w:rPrChange>
          </w:rPr>
          <w:t>Henrique Yui Oda</w:t>
        </w:r>
      </w:ins>
    </w:p>
    <w:p w14:paraId="73A82F3D" w14:textId="22A55AB2" w:rsidR="003A34BF" w:rsidRPr="003A34BF" w:rsidRDefault="003A34BF">
      <w:pPr>
        <w:tabs>
          <w:tab w:val="left" w:pos="3686"/>
        </w:tabs>
        <w:jc w:val="center"/>
        <w:rPr>
          <w:ins w:id="17" w:author="HENRIQUE YUI ODA" w:date="2022-08-22T10:51:00Z"/>
          <w:rFonts w:ascii="Arial" w:hAnsi="Arial" w:cs="Arial"/>
          <w:b/>
          <w:sz w:val="32"/>
          <w:lang w:val="pt-BR"/>
          <w:rPrChange w:id="18" w:author="HENRIQUE YUI ODA" w:date="2022-08-22T10:52:00Z">
            <w:rPr>
              <w:ins w:id="19" w:author="HENRIQUE YUI ODA" w:date="2022-08-22T10:51:00Z"/>
              <w:b/>
              <w:sz w:val="24"/>
              <w:lang w:val="pt-BR"/>
            </w:rPr>
          </w:rPrChange>
        </w:rPr>
        <w:pPrChange w:id="20" w:author="HENRIQUE YUI ODA" w:date="2022-08-22T10:52:00Z">
          <w:pPr>
            <w:tabs>
              <w:tab w:val="left" w:pos="3686"/>
            </w:tabs>
            <w:ind w:left="3600"/>
          </w:pPr>
        </w:pPrChange>
      </w:pPr>
      <w:ins w:id="21" w:author="HENRIQUE YUI ODA" w:date="2022-08-22T10:51:00Z">
        <w:r w:rsidRPr="003A34BF">
          <w:rPr>
            <w:rFonts w:ascii="Arial" w:hAnsi="Arial" w:cs="Arial"/>
            <w:b/>
            <w:sz w:val="32"/>
            <w:lang w:val="pt-BR"/>
            <w:rPrChange w:id="22" w:author="HENRIQUE YUI ODA" w:date="2022-08-22T10:52:00Z">
              <w:rPr>
                <w:b/>
                <w:sz w:val="24"/>
                <w:lang w:val="pt-BR"/>
              </w:rPr>
            </w:rPrChange>
          </w:rPr>
          <w:t>Luigi Kenzo Ishii</w:t>
        </w:r>
      </w:ins>
    </w:p>
    <w:p w14:paraId="3C9534E8" w14:textId="6E8045DF" w:rsidR="003A34BF" w:rsidRDefault="003A34BF">
      <w:pPr>
        <w:tabs>
          <w:tab w:val="left" w:pos="3686"/>
        </w:tabs>
        <w:jc w:val="center"/>
        <w:rPr>
          <w:rFonts w:ascii="Arial" w:hAnsi="Arial" w:cs="Arial"/>
          <w:b/>
          <w:sz w:val="32"/>
          <w:lang w:val="pt-BR"/>
        </w:rPr>
      </w:pPr>
      <w:ins w:id="23" w:author="HENRIQUE YUI ODA" w:date="2022-08-22T10:51:00Z">
        <w:r w:rsidRPr="003A34BF">
          <w:rPr>
            <w:rFonts w:ascii="Arial" w:hAnsi="Arial" w:cs="Arial"/>
            <w:b/>
            <w:sz w:val="32"/>
            <w:lang w:val="pt-BR"/>
            <w:rPrChange w:id="24" w:author="HENRIQUE YUI ODA" w:date="2022-08-22T10:52:00Z">
              <w:rPr>
                <w:b/>
                <w:sz w:val="24"/>
                <w:lang w:val="pt-BR"/>
              </w:rPr>
            </w:rPrChange>
          </w:rPr>
          <w:t>Leonardo R</w:t>
        </w:r>
      </w:ins>
      <w:ins w:id="25" w:author="HENRIQUE YUI ODA" w:date="2022-08-22T10:52:00Z">
        <w:r w:rsidRPr="003A34BF">
          <w:rPr>
            <w:rFonts w:ascii="Arial" w:hAnsi="Arial" w:cs="Arial"/>
            <w:b/>
            <w:sz w:val="32"/>
            <w:lang w:val="pt-BR"/>
            <w:rPrChange w:id="26" w:author="HENRIQUE YUI ODA" w:date="2022-08-22T10:52:00Z">
              <w:rPr>
                <w:b/>
                <w:sz w:val="24"/>
                <w:lang w:val="pt-BR"/>
              </w:rPr>
            </w:rPrChange>
          </w:rPr>
          <w:t>ibeiro de Almeida</w:t>
        </w:r>
      </w:ins>
    </w:p>
    <w:p w14:paraId="7D880976" w14:textId="7BE39CB8" w:rsidR="009B7245" w:rsidRDefault="005044FD" w:rsidP="005044FD">
      <w:pPr>
        <w:tabs>
          <w:tab w:val="left" w:pos="3686"/>
        </w:tabs>
        <w:jc w:val="center"/>
        <w:rPr>
          <w:b/>
          <w:sz w:val="24"/>
          <w:lang w:val="pt-BR"/>
        </w:rPr>
      </w:pPr>
      <w:r>
        <w:rPr>
          <w:rFonts w:ascii="Arial" w:hAnsi="Arial" w:cs="Arial"/>
          <w:b/>
          <w:sz w:val="32"/>
          <w:lang w:val="pt-BR"/>
        </w:rPr>
        <w:t>Eduardo Anjos Villela</w:t>
      </w:r>
    </w:p>
    <w:p w14:paraId="3A2456F5" w14:textId="1F28C63A" w:rsidR="009B7245" w:rsidRDefault="009B7245" w:rsidP="0071522A">
      <w:pPr>
        <w:tabs>
          <w:tab w:val="left" w:pos="3686"/>
        </w:tabs>
        <w:ind w:left="3600"/>
        <w:rPr>
          <w:b/>
          <w:sz w:val="24"/>
          <w:lang w:val="pt-BR"/>
        </w:rPr>
      </w:pPr>
    </w:p>
    <w:p w14:paraId="7A497503" w14:textId="6F1ADB0A" w:rsidR="009B7245" w:rsidRDefault="009B7245" w:rsidP="0071522A">
      <w:pPr>
        <w:tabs>
          <w:tab w:val="left" w:pos="3686"/>
        </w:tabs>
        <w:ind w:left="3600"/>
        <w:rPr>
          <w:b/>
          <w:sz w:val="24"/>
          <w:lang w:val="pt-BR"/>
        </w:rPr>
      </w:pPr>
    </w:p>
    <w:p w14:paraId="7451FEA6" w14:textId="08A3156D" w:rsidR="009B7245" w:rsidRDefault="009B7245" w:rsidP="0071522A">
      <w:pPr>
        <w:tabs>
          <w:tab w:val="left" w:pos="3686"/>
        </w:tabs>
        <w:ind w:left="3600"/>
        <w:rPr>
          <w:b/>
          <w:sz w:val="24"/>
          <w:lang w:val="pt-BR"/>
        </w:rPr>
      </w:pPr>
    </w:p>
    <w:p w14:paraId="7379B875" w14:textId="77777777" w:rsidR="009B7245" w:rsidRDefault="009B7245" w:rsidP="0071522A">
      <w:pPr>
        <w:tabs>
          <w:tab w:val="left" w:pos="3686"/>
        </w:tabs>
        <w:ind w:left="3600"/>
        <w:rPr>
          <w:b/>
          <w:sz w:val="24"/>
          <w:lang w:val="pt-BR"/>
        </w:rPr>
      </w:pPr>
    </w:p>
    <w:p w14:paraId="78C23251" w14:textId="77777777" w:rsidR="0071522A" w:rsidRDefault="0071522A" w:rsidP="0071522A">
      <w:pPr>
        <w:tabs>
          <w:tab w:val="left" w:pos="3686"/>
        </w:tabs>
        <w:ind w:left="3600"/>
        <w:rPr>
          <w:b/>
          <w:sz w:val="24"/>
          <w:lang w:val="pt-BR"/>
        </w:rPr>
      </w:pPr>
    </w:p>
    <w:p w14:paraId="43930148" w14:textId="77777777" w:rsidR="00081EC4" w:rsidRDefault="00081EC4" w:rsidP="00211380">
      <w:pPr>
        <w:tabs>
          <w:tab w:val="left" w:pos="3686"/>
        </w:tabs>
        <w:spacing w:line="360" w:lineRule="auto"/>
        <w:ind w:left="3686"/>
        <w:rPr>
          <w:rFonts w:ascii="Arial" w:hAnsi="Arial"/>
          <w:b/>
          <w:sz w:val="24"/>
          <w:lang w:val="pt-BR"/>
        </w:rPr>
      </w:pPr>
    </w:p>
    <w:p w14:paraId="79A50005" w14:textId="77777777" w:rsidR="00081EC4" w:rsidRDefault="00081EC4">
      <w:pPr>
        <w:tabs>
          <w:tab w:val="left" w:pos="4678"/>
          <w:tab w:val="left" w:pos="6237"/>
        </w:tabs>
        <w:ind w:left="4678"/>
        <w:rPr>
          <w:lang w:val="pt-BR"/>
        </w:rPr>
      </w:pPr>
      <w:r>
        <w:rPr>
          <w:lang w:val="pt-BR"/>
        </w:rPr>
        <w:t xml:space="preserve">              </w:t>
      </w:r>
      <w:r>
        <w:rPr>
          <w:lang w:val="pt-BR"/>
        </w:rPr>
        <w:tab/>
      </w:r>
    </w:p>
    <w:p w14:paraId="49FEA9FD" w14:textId="77777777" w:rsidR="00081EC4" w:rsidRPr="00F62D53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49CC3796" w14:textId="77777777" w:rsidR="00081EC4" w:rsidRPr="00F62D53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3A7D45D1" w14:textId="77777777" w:rsidR="00081EC4" w:rsidRPr="00F62D53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72EC31F9" w14:textId="7FE42A77" w:rsidR="00081EC4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6F3E15C8" w14:textId="3BD691EB" w:rsidR="009B7245" w:rsidRDefault="009B7245">
      <w:pPr>
        <w:pStyle w:val="Linha"/>
        <w:pBdr>
          <w:top w:val="none" w:sz="0" w:space="0" w:color="auto"/>
        </w:pBdr>
        <w:rPr>
          <w:lang w:val="pt-BR"/>
        </w:rPr>
      </w:pPr>
    </w:p>
    <w:p w14:paraId="31A8AC61" w14:textId="2EE9CE12" w:rsidR="009B7245" w:rsidRDefault="009B7245">
      <w:pPr>
        <w:pStyle w:val="Linha"/>
        <w:pBdr>
          <w:top w:val="none" w:sz="0" w:space="0" w:color="auto"/>
        </w:pBdr>
        <w:rPr>
          <w:lang w:val="pt-BR"/>
        </w:rPr>
      </w:pPr>
    </w:p>
    <w:p w14:paraId="5A93514B" w14:textId="77777777" w:rsidR="009B7245" w:rsidRPr="00F62D53" w:rsidRDefault="009B7245">
      <w:pPr>
        <w:pStyle w:val="Linha"/>
        <w:pBdr>
          <w:top w:val="none" w:sz="0" w:space="0" w:color="auto"/>
        </w:pBdr>
        <w:rPr>
          <w:lang w:val="pt-BR"/>
        </w:rPr>
      </w:pPr>
    </w:p>
    <w:p w14:paraId="6A460F7F" w14:textId="77777777" w:rsidR="00081EC4" w:rsidRPr="00F62D53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1CCD66A9" w14:textId="77777777" w:rsidR="00081EC4" w:rsidRPr="00F62D53" w:rsidRDefault="00081EC4">
      <w:pPr>
        <w:pStyle w:val="Linha"/>
        <w:pBdr>
          <w:top w:val="none" w:sz="0" w:space="0" w:color="auto"/>
        </w:pBdr>
        <w:rPr>
          <w:lang w:val="pt-BR"/>
        </w:rPr>
      </w:pPr>
    </w:p>
    <w:p w14:paraId="0EE82DF9" w14:textId="379CEEF4" w:rsidR="00081EC4" w:rsidRPr="00F62D53" w:rsidDel="003A34BF" w:rsidRDefault="00081EC4">
      <w:pPr>
        <w:pStyle w:val="Linha"/>
        <w:pBdr>
          <w:top w:val="none" w:sz="0" w:space="0" w:color="auto"/>
        </w:pBdr>
        <w:rPr>
          <w:del w:id="27" w:author="HENRIQUE YUI ODA" w:date="2022-08-22T10:52:00Z"/>
          <w:lang w:val="pt-BR"/>
        </w:rPr>
      </w:pPr>
    </w:p>
    <w:p w14:paraId="7C38755B" w14:textId="113C7B36" w:rsidR="00081EC4" w:rsidRDefault="00081EC4">
      <w:pPr>
        <w:pBdr>
          <w:bottom w:val="single" w:sz="8" w:space="1" w:color="auto"/>
        </w:pBdr>
        <w:tabs>
          <w:tab w:val="left" w:pos="3686"/>
          <w:tab w:val="left" w:pos="5103"/>
        </w:tabs>
        <w:jc w:val="center"/>
        <w:rPr>
          <w:rFonts w:ascii="Arial" w:hAnsi="Arial"/>
          <w:b/>
          <w:sz w:val="24"/>
          <w:lang w:val="pt-BR"/>
        </w:rPr>
      </w:pPr>
      <w:r>
        <w:rPr>
          <w:rFonts w:ascii="Arial" w:hAnsi="Arial"/>
          <w:b/>
          <w:sz w:val="24"/>
          <w:lang w:val="pt-BR"/>
        </w:rPr>
        <w:t>20</w:t>
      </w:r>
      <w:r w:rsidR="009B7245">
        <w:rPr>
          <w:rFonts w:ascii="Arial" w:hAnsi="Arial"/>
          <w:b/>
          <w:sz w:val="24"/>
          <w:lang w:val="pt-BR"/>
        </w:rPr>
        <w:t>2</w:t>
      </w:r>
      <w:r w:rsidR="00AB7E01">
        <w:rPr>
          <w:rFonts w:ascii="Arial" w:hAnsi="Arial"/>
          <w:b/>
          <w:sz w:val="24"/>
          <w:lang w:val="pt-BR"/>
        </w:rPr>
        <w:t>2</w:t>
      </w:r>
    </w:p>
    <w:p w14:paraId="1CFB2457" w14:textId="77777777" w:rsidR="00081EC4" w:rsidRDefault="00081EC4">
      <w:pPr>
        <w:pStyle w:val="Indice"/>
        <w:jc w:val="right"/>
        <w:rPr>
          <w:lang w:val="pt-BR"/>
        </w:rPr>
      </w:pPr>
      <w:r>
        <w:rPr>
          <w:lang w:val="pt-BR"/>
        </w:rPr>
        <w:br w:type="page"/>
      </w:r>
      <w:r>
        <w:rPr>
          <w:lang w:val="pt-BR"/>
        </w:rPr>
        <w:lastRenderedPageBreak/>
        <w:t>ÍNDICE DETALHADO</w:t>
      </w:r>
    </w:p>
    <w:p w14:paraId="346CFF77" w14:textId="161AEEFD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Questionário / Entrevista / Outra Técnica de Extração de Informações do Usuário</w:t>
      </w:r>
      <w:r>
        <w:rPr>
          <w:noProof/>
        </w:rPr>
        <w:tab/>
        <w:t>3</w:t>
      </w:r>
    </w:p>
    <w:p w14:paraId="54914734" w14:textId="63D0E716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Análise do Questionário / Entrevista / Outra Técnica de Extração de Informações do Usuário</w:t>
      </w:r>
      <w:r>
        <w:rPr>
          <w:noProof/>
        </w:rPr>
        <w:tab/>
        <w:t>3</w:t>
      </w:r>
    </w:p>
    <w:p w14:paraId="646580F6" w14:textId="6AB6E47E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Persona(s)</w:t>
      </w:r>
      <w:r>
        <w:rPr>
          <w:noProof/>
        </w:rPr>
        <w:tab/>
        <w:t>3</w:t>
      </w:r>
    </w:p>
    <w:p w14:paraId="25114CDD" w14:textId="0DABAFFA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Design de Interface</w:t>
      </w:r>
      <w:r>
        <w:rPr>
          <w:noProof/>
        </w:rPr>
        <w:tab/>
        <w:t>3</w:t>
      </w:r>
    </w:p>
    <w:p w14:paraId="23BE788D" w14:textId="6F7C83A6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Protótipo de Telas</w:t>
      </w:r>
      <w:r>
        <w:rPr>
          <w:noProof/>
        </w:rPr>
        <w:tab/>
        <w:t>4</w:t>
      </w:r>
    </w:p>
    <w:p w14:paraId="5D2390E3" w14:textId="4697531F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Implementação</w:t>
      </w:r>
      <w:r>
        <w:rPr>
          <w:noProof/>
        </w:rPr>
        <w:tab/>
        <w:t>4</w:t>
      </w:r>
    </w:p>
    <w:p w14:paraId="387A423C" w14:textId="75F550D2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Validação de Usabilidade</w:t>
      </w:r>
      <w:r>
        <w:rPr>
          <w:noProof/>
        </w:rPr>
        <w:tab/>
        <w:t>4</w:t>
      </w:r>
    </w:p>
    <w:p w14:paraId="454BD59B" w14:textId="78585E26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Redesign</w:t>
      </w:r>
      <w:r>
        <w:rPr>
          <w:noProof/>
        </w:rPr>
        <w:tab/>
        <w:t>4</w:t>
      </w:r>
    </w:p>
    <w:p w14:paraId="094E8509" w14:textId="72AEE231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Questões Legais</w:t>
      </w:r>
      <w:r>
        <w:rPr>
          <w:noProof/>
        </w:rPr>
        <w:tab/>
        <w:t>4</w:t>
      </w:r>
    </w:p>
    <w:p w14:paraId="24526910" w14:textId="566EA040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Aplicação e Dados Estatísticos</w:t>
      </w:r>
      <w:r>
        <w:rPr>
          <w:noProof/>
        </w:rPr>
        <w:tab/>
        <w:t>4</w:t>
      </w:r>
    </w:p>
    <w:p w14:paraId="08954689" w14:textId="7E689135" w:rsidR="0038038F" w:rsidRDefault="0038038F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 w:rsidRPr="00403955"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  <w:tab/>
      </w:r>
      <w:r w:rsidRPr="00403955">
        <w:rPr>
          <w:noProof/>
        </w:rPr>
        <w:t>Aplicação Lógica Matemática e Matemática Discreta</w:t>
      </w:r>
      <w:r>
        <w:rPr>
          <w:noProof/>
        </w:rPr>
        <w:tab/>
        <w:t>6</w:t>
      </w:r>
    </w:p>
    <w:bookmarkEnd w:id="0"/>
    <w:bookmarkEnd w:id="1"/>
    <w:p w14:paraId="6DF47B23" w14:textId="3E50A871" w:rsidR="00D13FCE" w:rsidRPr="00D12016" w:rsidRDefault="00D13FCE" w:rsidP="009B7245">
      <w:pPr>
        <w:rPr>
          <w:rFonts w:ascii="Arial" w:hAnsi="Arial"/>
          <w:b/>
          <w:lang w:val="pt-BR"/>
        </w:rPr>
      </w:pPr>
    </w:p>
    <w:p w14:paraId="6DD543FA" w14:textId="77777777" w:rsidR="00D13FCE" w:rsidRPr="00D12016" w:rsidRDefault="00D13FCE">
      <w:pPr>
        <w:jc w:val="left"/>
        <w:rPr>
          <w:rFonts w:ascii="Arial" w:hAnsi="Arial"/>
          <w:b/>
          <w:lang w:val="pt-BR"/>
        </w:rPr>
      </w:pPr>
      <w:r w:rsidRPr="00D12016">
        <w:rPr>
          <w:rFonts w:ascii="Arial" w:hAnsi="Arial"/>
          <w:b/>
          <w:lang w:val="pt-BR"/>
        </w:rPr>
        <w:br w:type="page"/>
      </w:r>
    </w:p>
    <w:p w14:paraId="4299EE30" w14:textId="77777777" w:rsidR="00081EC4" w:rsidRPr="00D12016" w:rsidRDefault="00081EC4" w:rsidP="009B7245">
      <w:pPr>
        <w:rPr>
          <w:lang w:val="pt-BR"/>
        </w:rPr>
      </w:pPr>
    </w:p>
    <w:p w14:paraId="4ED206E6" w14:textId="77777777" w:rsidR="003514BC" w:rsidRDefault="003514BC" w:rsidP="003514BC">
      <w:pPr>
        <w:ind w:left="708"/>
        <w:rPr>
          <w:lang w:val="pt-BR"/>
        </w:rPr>
      </w:pPr>
    </w:p>
    <w:p w14:paraId="70D706B9" w14:textId="40609056" w:rsidR="008A6F9B" w:rsidRDefault="008A6F9B">
      <w:pPr>
        <w:jc w:val="left"/>
        <w:rPr>
          <w:ins w:id="28" w:author="Antonio Fernando Nunes Guardado" w:date="2022-08-17T07:39:00Z"/>
          <w:rFonts w:ascii="Arial" w:hAnsi="Arial" w:cs="Arial"/>
          <w:b/>
          <w:sz w:val="28"/>
          <w:lang w:val="pt-BR"/>
        </w:rPr>
      </w:pPr>
      <w:bookmarkStart w:id="29" w:name="_Toc111126265"/>
      <w:ins w:id="30" w:author="Antonio Fernando Nunes Guardado" w:date="2022-08-17T07:39:00Z">
        <w:r>
          <w:rPr>
            <w:rFonts w:ascii="Arial" w:hAnsi="Arial" w:cs="Arial"/>
            <w:b/>
            <w:sz w:val="28"/>
            <w:lang w:val="pt-BR"/>
          </w:rPr>
          <w:t>Integrantes do grupo</w:t>
        </w:r>
      </w:ins>
    </w:p>
    <w:p w14:paraId="5BCCB50E" w14:textId="574ACE60" w:rsidR="008A6F9B" w:rsidRDefault="008A6F9B">
      <w:pPr>
        <w:jc w:val="left"/>
        <w:rPr>
          <w:ins w:id="31" w:author="Antonio Fernando Nunes Guardado" w:date="2022-08-17T07:39:00Z"/>
          <w:rFonts w:ascii="Arial" w:hAnsi="Arial" w:cs="Arial"/>
          <w:b/>
          <w:sz w:val="28"/>
          <w:lang w:val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414"/>
        <w:gridCol w:w="4415"/>
      </w:tblGrid>
      <w:tr w:rsidR="008A6F9B" w14:paraId="7DFA4519" w14:textId="77777777" w:rsidTr="008A6F9B">
        <w:trPr>
          <w:ins w:id="32" w:author="Antonio Fernando Nunes Guardado" w:date="2022-08-17T07:39:00Z"/>
        </w:trPr>
        <w:tc>
          <w:tcPr>
            <w:tcW w:w="4414" w:type="dxa"/>
          </w:tcPr>
          <w:p w14:paraId="5B9B75FC" w14:textId="613A0481" w:rsidR="008A6F9B" w:rsidRDefault="008A6F9B">
            <w:pPr>
              <w:jc w:val="left"/>
              <w:rPr>
                <w:ins w:id="33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34" w:author="Antonio Fernando Nunes Guardado" w:date="2022-08-17T07:40:00Z">
              <w:r>
                <w:rPr>
                  <w:rFonts w:ascii="Arial" w:hAnsi="Arial" w:cs="Arial"/>
                  <w:b/>
                  <w:sz w:val="28"/>
                  <w:lang w:val="pt-BR"/>
                </w:rPr>
                <w:t>RA</w:t>
              </w:r>
            </w:ins>
          </w:p>
        </w:tc>
        <w:tc>
          <w:tcPr>
            <w:tcW w:w="4415" w:type="dxa"/>
          </w:tcPr>
          <w:p w14:paraId="760A2354" w14:textId="343A68C9" w:rsidR="008A6F9B" w:rsidRDefault="008A6F9B">
            <w:pPr>
              <w:jc w:val="left"/>
              <w:rPr>
                <w:ins w:id="35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36" w:author="Antonio Fernando Nunes Guardado" w:date="2022-08-17T07:40:00Z">
              <w:r>
                <w:rPr>
                  <w:rFonts w:ascii="Arial" w:hAnsi="Arial" w:cs="Arial"/>
                  <w:b/>
                  <w:sz w:val="28"/>
                  <w:lang w:val="pt-BR"/>
                </w:rPr>
                <w:t>Nome</w:t>
              </w:r>
            </w:ins>
          </w:p>
        </w:tc>
      </w:tr>
      <w:tr w:rsidR="008A6F9B" w14:paraId="0C2B58C0" w14:textId="77777777" w:rsidTr="008A6F9B">
        <w:trPr>
          <w:ins w:id="37" w:author="Antonio Fernando Nunes Guardado" w:date="2022-08-17T07:39:00Z"/>
        </w:trPr>
        <w:tc>
          <w:tcPr>
            <w:tcW w:w="4414" w:type="dxa"/>
          </w:tcPr>
          <w:p w14:paraId="0539CC64" w14:textId="389CBDCB" w:rsidR="008A6F9B" w:rsidRDefault="003A34BF">
            <w:pPr>
              <w:jc w:val="left"/>
              <w:rPr>
                <w:ins w:id="38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39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22.01162-5</w:t>
              </w:r>
            </w:ins>
          </w:p>
        </w:tc>
        <w:tc>
          <w:tcPr>
            <w:tcW w:w="4415" w:type="dxa"/>
          </w:tcPr>
          <w:p w14:paraId="1562D8FF" w14:textId="6F013C6E" w:rsidR="008A6F9B" w:rsidRDefault="003A34BF">
            <w:pPr>
              <w:jc w:val="left"/>
              <w:rPr>
                <w:ins w:id="40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41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Henrique Yui Oda</w:t>
              </w:r>
            </w:ins>
          </w:p>
        </w:tc>
      </w:tr>
      <w:tr w:rsidR="008A6F9B" w14:paraId="1550A4D3" w14:textId="77777777" w:rsidTr="008A6F9B">
        <w:trPr>
          <w:ins w:id="42" w:author="Antonio Fernando Nunes Guardado" w:date="2022-08-17T07:39:00Z"/>
        </w:trPr>
        <w:tc>
          <w:tcPr>
            <w:tcW w:w="4414" w:type="dxa"/>
          </w:tcPr>
          <w:p w14:paraId="75F8745F" w14:textId="0C4AD1CA" w:rsidR="008A6F9B" w:rsidRDefault="003A34BF">
            <w:pPr>
              <w:tabs>
                <w:tab w:val="left" w:pos="3000"/>
              </w:tabs>
              <w:jc w:val="left"/>
              <w:rPr>
                <w:ins w:id="43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  <w:pPrChange w:id="44" w:author="HENRIQUE YUI ODA" w:date="2022-08-22T10:53:00Z">
                <w:pPr>
                  <w:jc w:val="left"/>
                </w:pPr>
              </w:pPrChange>
            </w:pPr>
            <w:ins w:id="45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22.013</w:t>
              </w:r>
            </w:ins>
            <w:ins w:id="46" w:author="HENRIQUE YUI ODA" w:date="2022-08-22T10:54:00Z">
              <w:r>
                <w:rPr>
                  <w:rFonts w:ascii="Arial" w:hAnsi="Arial" w:cs="Arial"/>
                  <w:b/>
                  <w:sz w:val="28"/>
                  <w:lang w:val="pt-BR"/>
                </w:rPr>
                <w:t>90-3</w:t>
              </w:r>
            </w:ins>
          </w:p>
        </w:tc>
        <w:tc>
          <w:tcPr>
            <w:tcW w:w="4415" w:type="dxa"/>
          </w:tcPr>
          <w:p w14:paraId="57954A4F" w14:textId="1BB8BDD9" w:rsidR="008A6F9B" w:rsidRDefault="003A34BF">
            <w:pPr>
              <w:jc w:val="left"/>
              <w:rPr>
                <w:ins w:id="47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48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Luigi Kenzo Ishii</w:t>
              </w:r>
            </w:ins>
          </w:p>
        </w:tc>
      </w:tr>
      <w:tr w:rsidR="008A6F9B" w14:paraId="17B659C6" w14:textId="77777777" w:rsidTr="008A6F9B">
        <w:trPr>
          <w:ins w:id="49" w:author="Antonio Fernando Nunes Guardado" w:date="2022-08-17T07:39:00Z"/>
        </w:trPr>
        <w:tc>
          <w:tcPr>
            <w:tcW w:w="4414" w:type="dxa"/>
          </w:tcPr>
          <w:p w14:paraId="51CFEA40" w14:textId="7C89AD12" w:rsidR="008A6F9B" w:rsidRDefault="003A34BF">
            <w:pPr>
              <w:jc w:val="left"/>
              <w:rPr>
                <w:ins w:id="50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51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22.01552-3</w:t>
              </w:r>
            </w:ins>
          </w:p>
        </w:tc>
        <w:tc>
          <w:tcPr>
            <w:tcW w:w="4415" w:type="dxa"/>
          </w:tcPr>
          <w:p w14:paraId="305A6A8C" w14:textId="2E6D6F0D" w:rsidR="003A34BF" w:rsidRDefault="003A34BF">
            <w:pPr>
              <w:jc w:val="left"/>
              <w:rPr>
                <w:ins w:id="52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53" w:author="HENRIQUE YUI ODA" w:date="2022-08-22T10:53:00Z">
              <w:r>
                <w:rPr>
                  <w:rFonts w:ascii="Arial" w:hAnsi="Arial" w:cs="Arial"/>
                  <w:b/>
                  <w:sz w:val="28"/>
                  <w:lang w:val="pt-BR"/>
                </w:rPr>
                <w:t>Leonardo Ribeiro de Almeida</w:t>
              </w:r>
            </w:ins>
          </w:p>
        </w:tc>
      </w:tr>
      <w:tr w:rsidR="008A6F9B" w14:paraId="213A9D69" w14:textId="77777777" w:rsidTr="008A6F9B">
        <w:trPr>
          <w:ins w:id="54" w:author="Antonio Fernando Nunes Guardado" w:date="2022-08-17T07:39:00Z"/>
        </w:trPr>
        <w:tc>
          <w:tcPr>
            <w:tcW w:w="4414" w:type="dxa"/>
          </w:tcPr>
          <w:p w14:paraId="499EBD66" w14:textId="14DF194F" w:rsidR="008A6F9B" w:rsidRDefault="00203845">
            <w:pPr>
              <w:jc w:val="left"/>
              <w:rPr>
                <w:ins w:id="55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56" w:author="HENRIQUE YUI ODA" w:date="2022-10-13T08:10:00Z">
              <w:r>
                <w:rPr>
                  <w:rFonts w:ascii="Arial" w:hAnsi="Arial" w:cs="Arial"/>
                  <w:b/>
                  <w:sz w:val="28"/>
                  <w:lang w:val="pt-BR"/>
                </w:rPr>
                <w:t>22.00506</w:t>
              </w:r>
            </w:ins>
            <w:ins w:id="57" w:author="HENRIQUE YUI ODA" w:date="2022-10-13T08:11:00Z">
              <w:r>
                <w:rPr>
                  <w:rFonts w:ascii="Arial" w:hAnsi="Arial" w:cs="Arial"/>
                  <w:b/>
                  <w:sz w:val="28"/>
                  <w:lang w:val="pt-BR"/>
                </w:rPr>
                <w:t>-4</w:t>
              </w:r>
            </w:ins>
          </w:p>
        </w:tc>
        <w:tc>
          <w:tcPr>
            <w:tcW w:w="4415" w:type="dxa"/>
          </w:tcPr>
          <w:p w14:paraId="69D4BBEF" w14:textId="1ADD5684" w:rsidR="008A6F9B" w:rsidRDefault="00203845">
            <w:pPr>
              <w:jc w:val="left"/>
              <w:rPr>
                <w:ins w:id="58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  <w:ins w:id="59" w:author="HENRIQUE YUI ODA" w:date="2022-10-13T08:10:00Z">
              <w:r>
                <w:rPr>
                  <w:rFonts w:ascii="Arial" w:hAnsi="Arial" w:cs="Arial"/>
                  <w:b/>
                  <w:sz w:val="28"/>
                  <w:lang w:val="pt-BR"/>
                </w:rPr>
                <w:t>Eduardo Anjos Villela</w:t>
              </w:r>
            </w:ins>
          </w:p>
        </w:tc>
      </w:tr>
      <w:tr w:rsidR="008A6F9B" w14:paraId="0864B610" w14:textId="77777777" w:rsidTr="008A6F9B">
        <w:trPr>
          <w:ins w:id="60" w:author="Antonio Fernando Nunes Guardado" w:date="2022-08-17T07:39:00Z"/>
        </w:trPr>
        <w:tc>
          <w:tcPr>
            <w:tcW w:w="4414" w:type="dxa"/>
          </w:tcPr>
          <w:p w14:paraId="60B599F6" w14:textId="77777777" w:rsidR="008A6F9B" w:rsidRDefault="008A6F9B">
            <w:pPr>
              <w:jc w:val="left"/>
              <w:rPr>
                <w:ins w:id="61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</w:p>
        </w:tc>
        <w:tc>
          <w:tcPr>
            <w:tcW w:w="4415" w:type="dxa"/>
          </w:tcPr>
          <w:p w14:paraId="31E063E2" w14:textId="77777777" w:rsidR="008A6F9B" w:rsidRDefault="008A6F9B">
            <w:pPr>
              <w:jc w:val="left"/>
              <w:rPr>
                <w:ins w:id="62" w:author="Antonio Fernando Nunes Guardado" w:date="2022-08-17T07:39:00Z"/>
                <w:rFonts w:ascii="Arial" w:hAnsi="Arial" w:cs="Arial"/>
                <w:b/>
                <w:sz w:val="28"/>
                <w:lang w:val="pt-BR"/>
              </w:rPr>
            </w:pPr>
          </w:p>
        </w:tc>
      </w:tr>
    </w:tbl>
    <w:p w14:paraId="6BDC0F1D" w14:textId="77777777" w:rsidR="008A6F9B" w:rsidRDefault="008A6F9B">
      <w:pPr>
        <w:jc w:val="left"/>
        <w:rPr>
          <w:ins w:id="63" w:author="Antonio Fernando Nunes Guardado" w:date="2022-08-17T07:39:00Z"/>
          <w:rFonts w:ascii="Arial" w:hAnsi="Arial" w:cs="Arial"/>
          <w:b/>
          <w:sz w:val="28"/>
          <w:lang w:val="pt-BR"/>
        </w:rPr>
      </w:pPr>
    </w:p>
    <w:p w14:paraId="057902E5" w14:textId="77777777" w:rsidR="008A6F9B" w:rsidRDefault="008A6F9B">
      <w:pPr>
        <w:jc w:val="left"/>
        <w:rPr>
          <w:ins w:id="64" w:author="Antonio Fernando Nunes Guardado" w:date="2022-08-17T07:39:00Z"/>
          <w:rFonts w:ascii="Arial" w:hAnsi="Arial" w:cs="Arial"/>
          <w:b/>
          <w:sz w:val="28"/>
          <w:lang w:val="pt-BR"/>
        </w:rPr>
      </w:pPr>
    </w:p>
    <w:p w14:paraId="18941DAC" w14:textId="77777777" w:rsidR="008A6F9B" w:rsidRDefault="008A6F9B">
      <w:pPr>
        <w:jc w:val="left"/>
        <w:rPr>
          <w:ins w:id="65" w:author="Antonio Fernando Nunes Guardado" w:date="2022-08-17T07:39:00Z"/>
          <w:rFonts w:ascii="Arial" w:hAnsi="Arial" w:cs="Arial"/>
          <w:b/>
          <w:sz w:val="28"/>
          <w:lang w:val="pt-BR"/>
        </w:rPr>
      </w:pPr>
    </w:p>
    <w:p w14:paraId="1223D645" w14:textId="77777777" w:rsidR="008A6F9B" w:rsidRDefault="008A6F9B">
      <w:pPr>
        <w:jc w:val="left"/>
        <w:rPr>
          <w:ins w:id="66" w:author="Antonio Fernando Nunes Guardado" w:date="2022-08-17T07:40:00Z"/>
          <w:rFonts w:ascii="Arial" w:hAnsi="Arial" w:cs="Arial"/>
          <w:b/>
          <w:sz w:val="28"/>
          <w:lang w:val="pt-BR"/>
        </w:rPr>
      </w:pPr>
      <w:ins w:id="67" w:author="Antonio Fernando Nunes Guardado" w:date="2022-08-17T07:38:00Z">
        <w:r w:rsidRPr="008A6F9B">
          <w:rPr>
            <w:rFonts w:ascii="Arial" w:hAnsi="Arial" w:cs="Arial"/>
            <w:b/>
            <w:sz w:val="28"/>
            <w:lang w:val="pt-BR"/>
            <w:rPrChange w:id="68" w:author="Antonio Fernando Nunes Guardado" w:date="2022-08-17T07:39:00Z">
              <w:rPr>
                <w:lang w:val="pt-BR"/>
              </w:rPr>
            </w:rPrChange>
          </w:rPr>
          <w:t>Breve descrição</w:t>
        </w:r>
      </w:ins>
      <w:ins w:id="69" w:author="Antonio Fernando Nunes Guardado" w:date="2022-08-17T07:39:00Z">
        <w:r w:rsidRPr="008A6F9B">
          <w:rPr>
            <w:rFonts w:ascii="Arial" w:hAnsi="Arial" w:cs="Arial"/>
            <w:b/>
            <w:sz w:val="28"/>
            <w:lang w:val="pt-BR"/>
            <w:rPrChange w:id="70" w:author="Antonio Fernando Nunes Guardado" w:date="2022-08-17T07:39:00Z">
              <w:rPr>
                <w:lang w:val="pt-BR"/>
              </w:rPr>
            </w:rPrChange>
          </w:rPr>
          <w:t xml:space="preserve"> </w:t>
        </w:r>
      </w:ins>
      <w:ins w:id="71" w:author="Antonio Fernando Nunes Guardado" w:date="2022-08-17T07:38:00Z">
        <w:r w:rsidRPr="008A6F9B">
          <w:rPr>
            <w:rFonts w:ascii="Arial" w:hAnsi="Arial" w:cs="Arial"/>
            <w:b/>
            <w:sz w:val="28"/>
            <w:lang w:val="pt-BR"/>
            <w:rPrChange w:id="72" w:author="Antonio Fernando Nunes Guardado" w:date="2022-08-17T07:39:00Z">
              <w:rPr>
                <w:lang w:val="pt-BR"/>
              </w:rPr>
            </w:rPrChange>
          </w:rPr>
          <w:t>do Projeto</w:t>
        </w:r>
      </w:ins>
    </w:p>
    <w:p w14:paraId="3E142C07" w14:textId="77777777" w:rsidR="008A6F9B" w:rsidRDefault="008A6F9B">
      <w:pPr>
        <w:jc w:val="left"/>
        <w:rPr>
          <w:ins w:id="73" w:author="Antonio Fernando Nunes Guardado" w:date="2022-08-17T07:40:00Z"/>
          <w:rFonts w:ascii="Arial" w:hAnsi="Arial" w:cs="Arial"/>
          <w:b/>
          <w:lang w:val="pt-BR"/>
        </w:rPr>
      </w:pPr>
    </w:p>
    <w:p w14:paraId="2937AED3" w14:textId="77777777" w:rsidR="008A6F9B" w:rsidRDefault="008A6F9B">
      <w:pPr>
        <w:jc w:val="left"/>
        <w:rPr>
          <w:ins w:id="74" w:author="Antonio Fernando Nunes Guardado" w:date="2022-08-17T07:40:00Z"/>
          <w:rFonts w:ascii="Arial" w:hAnsi="Arial" w:cs="Arial"/>
          <w:b/>
          <w:lang w:val="pt-BR"/>
        </w:rPr>
      </w:pPr>
    </w:p>
    <w:p w14:paraId="65B5D235" w14:textId="690A0C3D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75" w:author="Antonio Fernando Nunes Guardado" w:date="2022-08-17T07:41:00Z"/>
          <w:rFonts w:ascii="Arial" w:hAnsi="Arial" w:cs="Arial"/>
          <w:b/>
          <w:lang w:val="pt-BR"/>
        </w:rPr>
      </w:pPr>
    </w:p>
    <w:p w14:paraId="4184677D" w14:textId="7732E84D" w:rsidR="008A6F9B" w:rsidRPr="00E364EE" w:rsidRDefault="003A34BF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76" w:author="Antonio Fernando Nunes Guardado" w:date="2022-08-17T07:41:00Z"/>
          <w:rFonts w:ascii="Arial" w:hAnsi="Arial" w:cs="Arial"/>
          <w:b/>
          <w:sz w:val="24"/>
          <w:lang w:val="pt-BR"/>
          <w:rPrChange w:id="77" w:author="HENRIQUE YUI ODA" w:date="2022-08-22T10:58:00Z">
            <w:rPr>
              <w:ins w:id="78" w:author="Antonio Fernando Nunes Guardado" w:date="2022-08-17T07:41:00Z"/>
              <w:rFonts w:ascii="Arial" w:hAnsi="Arial" w:cs="Arial"/>
              <w:b/>
              <w:lang w:val="pt-BR"/>
            </w:rPr>
          </w:rPrChange>
        </w:rPr>
      </w:pPr>
      <w:ins w:id="79" w:author="HENRIQUE YUI ODA" w:date="2022-08-22T10:54:00Z">
        <w:r w:rsidRPr="00E364EE">
          <w:rPr>
            <w:rFonts w:ascii="Arial" w:hAnsi="Arial" w:cs="Arial"/>
            <w:b/>
            <w:sz w:val="24"/>
            <w:lang w:val="pt-BR"/>
            <w:rPrChange w:id="80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>Pretendemos realizar um site</w:t>
        </w:r>
      </w:ins>
      <w:ins w:id="81" w:author="HENRIQUE YUI ODA" w:date="2022-08-22T10:57:00Z">
        <w:r w:rsidRPr="00E364EE">
          <w:rPr>
            <w:rFonts w:ascii="Arial" w:hAnsi="Arial" w:cs="Arial"/>
            <w:b/>
            <w:sz w:val="24"/>
            <w:lang w:val="pt-BR"/>
            <w:rPrChange w:id="82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 baseado</w:t>
        </w:r>
      </w:ins>
      <w:ins w:id="83" w:author="HENRIQUE YUI ODA" w:date="2022-08-22T10:54:00Z">
        <w:r w:rsidRPr="00E364EE">
          <w:rPr>
            <w:rFonts w:ascii="Arial" w:hAnsi="Arial" w:cs="Arial"/>
            <w:b/>
            <w:sz w:val="24"/>
            <w:lang w:val="pt-BR"/>
            <w:rPrChange w:id="84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 </w:t>
        </w:r>
      </w:ins>
      <w:ins w:id="85" w:author="HENRIQUE YUI ODA" w:date="2022-08-22T10:55:00Z">
        <w:r w:rsidRPr="00E364EE">
          <w:rPr>
            <w:rFonts w:ascii="Arial" w:hAnsi="Arial" w:cs="Arial"/>
            <w:b/>
            <w:sz w:val="24"/>
            <w:lang w:val="pt-BR"/>
            <w:rPrChange w:id="86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em </w:t>
        </w:r>
      </w:ins>
      <w:ins w:id="87" w:author="HENRIQUE YUI ODA" w:date="2022-08-22T10:57:00Z">
        <w:r w:rsidRPr="00E364EE">
          <w:rPr>
            <w:rFonts w:ascii="Arial" w:hAnsi="Arial" w:cs="Arial"/>
            <w:b/>
            <w:sz w:val="24"/>
            <w:lang w:val="pt-BR"/>
            <w:rPrChange w:id="88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>um</w:t>
        </w:r>
      </w:ins>
      <w:ins w:id="89" w:author="HENRIQUE YUI ODA" w:date="2022-08-22T10:55:00Z">
        <w:r w:rsidRPr="00E364EE">
          <w:rPr>
            <w:rFonts w:ascii="Arial" w:hAnsi="Arial" w:cs="Arial"/>
            <w:b/>
            <w:sz w:val="24"/>
            <w:lang w:val="pt-BR"/>
            <w:rPrChange w:id="90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 “</w:t>
        </w:r>
      </w:ins>
      <w:ins w:id="91" w:author="HENRIQUE YUI ODA" w:date="2022-08-22T10:56:00Z">
        <w:r w:rsidRPr="00E364EE">
          <w:rPr>
            <w:rFonts w:ascii="Arial" w:hAnsi="Arial" w:cs="Arial"/>
            <w:b/>
            <w:sz w:val="24"/>
            <w:lang w:val="pt-BR"/>
            <w:rPrChange w:id="92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>hotsite</w:t>
        </w:r>
      </w:ins>
      <w:ins w:id="93" w:author="HENRIQUE YUI ODA" w:date="2022-08-22T10:55:00Z">
        <w:r w:rsidRPr="00E364EE">
          <w:rPr>
            <w:rFonts w:ascii="Arial" w:hAnsi="Arial" w:cs="Arial"/>
            <w:b/>
            <w:sz w:val="24"/>
            <w:lang w:val="pt-BR"/>
            <w:rPrChange w:id="94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” no qual </w:t>
        </w:r>
      </w:ins>
      <w:ins w:id="95" w:author="HENRIQUE YUI ODA" w:date="2022-08-22T10:54:00Z">
        <w:r w:rsidRPr="00E364EE">
          <w:rPr>
            <w:rFonts w:ascii="Arial" w:hAnsi="Arial" w:cs="Arial"/>
            <w:b/>
            <w:sz w:val="24"/>
            <w:lang w:val="pt-BR"/>
            <w:rPrChange w:id="96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os clientes / consumidores </w:t>
        </w:r>
      </w:ins>
      <w:ins w:id="97" w:author="HENRIQUE YUI ODA" w:date="2022-08-22T10:56:00Z">
        <w:r w:rsidRPr="00E364EE">
          <w:rPr>
            <w:rFonts w:ascii="Arial" w:hAnsi="Arial" w:cs="Arial"/>
            <w:b/>
            <w:sz w:val="24"/>
            <w:lang w:val="pt-BR"/>
            <w:rPrChange w:id="98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poderão ter acesso ao cardápio </w:t>
        </w:r>
      </w:ins>
      <w:ins w:id="99" w:author="HENRIQUE YUI ODA" w:date="2022-08-22T10:55:00Z">
        <w:r w:rsidRPr="00E364EE">
          <w:rPr>
            <w:rFonts w:ascii="Arial" w:hAnsi="Arial" w:cs="Arial"/>
            <w:b/>
            <w:sz w:val="24"/>
            <w:lang w:val="pt-BR"/>
            <w:rPrChange w:id="100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>de uma das cantinas mais famosas da Mauá</w:t>
        </w:r>
      </w:ins>
      <w:ins w:id="101" w:author="HENRIQUE YUI ODA" w:date="2022-08-22T10:56:00Z">
        <w:r w:rsidRPr="00E364EE">
          <w:rPr>
            <w:rFonts w:ascii="Arial" w:hAnsi="Arial" w:cs="Arial"/>
            <w:b/>
            <w:sz w:val="24"/>
            <w:lang w:val="pt-BR"/>
            <w:rPrChange w:id="102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 xml:space="preserve">, o Moleza (CANTINA </w:t>
        </w:r>
      </w:ins>
      <w:ins w:id="103" w:author="HENRIQUE YUI ODA" w:date="2022-08-22T10:57:00Z">
        <w:r w:rsidRPr="00E364EE">
          <w:rPr>
            <w:rFonts w:ascii="Arial" w:hAnsi="Arial" w:cs="Arial"/>
            <w:b/>
            <w:sz w:val="24"/>
            <w:lang w:val="pt-BR"/>
            <w:rPrChange w:id="104" w:author="HENRIQUE YUI ODA" w:date="2022-08-22T10:58:00Z">
              <w:rPr>
                <w:rFonts w:ascii="Arial" w:hAnsi="Arial" w:cs="Arial"/>
                <w:b/>
                <w:lang w:val="pt-BR"/>
              </w:rPr>
            </w:rPrChange>
          </w:rPr>
          <w:t>PRÓXIMA AO GINÁSIO / BLOCO J)</w:t>
        </w:r>
      </w:ins>
    </w:p>
    <w:p w14:paraId="2CB3AB32" w14:textId="03BB621A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05" w:author="Antonio Fernando Nunes Guardado" w:date="2022-08-17T07:41:00Z"/>
          <w:rFonts w:ascii="Arial" w:hAnsi="Arial" w:cs="Arial"/>
          <w:b/>
          <w:lang w:val="pt-BR"/>
        </w:rPr>
      </w:pPr>
    </w:p>
    <w:p w14:paraId="46AF371E" w14:textId="4AE2522A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06" w:author="Antonio Fernando Nunes Guardado" w:date="2022-08-17T07:41:00Z"/>
          <w:rFonts w:ascii="Arial" w:hAnsi="Arial" w:cs="Arial"/>
          <w:b/>
          <w:lang w:val="pt-BR"/>
        </w:rPr>
      </w:pPr>
    </w:p>
    <w:p w14:paraId="6776EE0C" w14:textId="58972590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07" w:author="Antonio Fernando Nunes Guardado" w:date="2022-08-17T07:41:00Z"/>
          <w:rFonts w:ascii="Arial" w:hAnsi="Arial" w:cs="Arial"/>
          <w:b/>
          <w:lang w:val="pt-BR"/>
        </w:rPr>
      </w:pPr>
    </w:p>
    <w:p w14:paraId="3988F209" w14:textId="55BA0C40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08" w:author="Antonio Fernando Nunes Guardado" w:date="2022-08-17T07:41:00Z"/>
          <w:rFonts w:ascii="Arial" w:hAnsi="Arial" w:cs="Arial"/>
          <w:b/>
          <w:lang w:val="pt-BR"/>
        </w:rPr>
      </w:pPr>
    </w:p>
    <w:p w14:paraId="5D74C9F1" w14:textId="64740275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09" w:author="Antonio Fernando Nunes Guardado" w:date="2022-08-17T07:41:00Z"/>
          <w:rFonts w:ascii="Arial" w:hAnsi="Arial" w:cs="Arial"/>
          <w:b/>
          <w:lang w:val="pt-BR"/>
        </w:rPr>
      </w:pPr>
    </w:p>
    <w:p w14:paraId="518F2F86" w14:textId="7D1F0C88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0" w:author="Antonio Fernando Nunes Guardado" w:date="2022-08-17T07:41:00Z"/>
          <w:rFonts w:ascii="Arial" w:hAnsi="Arial" w:cs="Arial"/>
          <w:b/>
          <w:lang w:val="pt-BR"/>
        </w:rPr>
      </w:pPr>
    </w:p>
    <w:p w14:paraId="2B30A9FB" w14:textId="04F5BD4E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1" w:author="Antonio Fernando Nunes Guardado" w:date="2022-08-17T07:41:00Z"/>
          <w:rFonts w:ascii="Arial" w:hAnsi="Arial" w:cs="Arial"/>
          <w:b/>
          <w:lang w:val="pt-BR"/>
        </w:rPr>
      </w:pPr>
    </w:p>
    <w:p w14:paraId="626C18E0" w14:textId="77777777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2" w:author="Antonio Fernando Nunes Guardado" w:date="2022-08-17T07:40:00Z"/>
          <w:rFonts w:ascii="Arial" w:hAnsi="Arial" w:cs="Arial"/>
          <w:b/>
          <w:lang w:val="pt-BR"/>
        </w:rPr>
      </w:pPr>
    </w:p>
    <w:p w14:paraId="0959DB7B" w14:textId="5745C53D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3" w:author="Antonio Fernando Nunes Guardado" w:date="2022-08-17T07:40:00Z"/>
          <w:rFonts w:ascii="Arial" w:hAnsi="Arial" w:cs="Arial"/>
          <w:b/>
          <w:lang w:val="pt-BR"/>
        </w:rPr>
      </w:pPr>
    </w:p>
    <w:p w14:paraId="2AACA0E9" w14:textId="3BA5C5C3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4" w:author="Antonio Fernando Nunes Guardado" w:date="2022-08-17T07:40:00Z"/>
          <w:rFonts w:ascii="Arial" w:hAnsi="Arial" w:cs="Arial"/>
          <w:b/>
          <w:lang w:val="pt-BR"/>
        </w:rPr>
      </w:pPr>
    </w:p>
    <w:p w14:paraId="61A0AFBE" w14:textId="6C82E70F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5" w:author="Antonio Fernando Nunes Guardado" w:date="2022-08-17T07:40:00Z"/>
          <w:rFonts w:ascii="Arial" w:hAnsi="Arial" w:cs="Arial"/>
          <w:b/>
          <w:lang w:val="pt-BR"/>
        </w:rPr>
      </w:pPr>
    </w:p>
    <w:p w14:paraId="74E71EE3" w14:textId="6198CECB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6" w:author="Antonio Fernando Nunes Guardado" w:date="2022-08-17T07:40:00Z"/>
          <w:rFonts w:ascii="Arial" w:hAnsi="Arial" w:cs="Arial"/>
          <w:b/>
          <w:lang w:val="pt-BR"/>
        </w:rPr>
      </w:pPr>
    </w:p>
    <w:p w14:paraId="3E4223FA" w14:textId="0A6B0CAF" w:rsidR="008A6F9B" w:rsidRDefault="008A6F9B" w:rsidP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7" w:author="Antonio Fernando Nunes Guardado" w:date="2022-08-17T07:40:00Z"/>
          <w:rFonts w:ascii="Arial" w:hAnsi="Arial" w:cs="Arial"/>
          <w:b/>
          <w:lang w:val="pt-BR"/>
        </w:rPr>
      </w:pPr>
    </w:p>
    <w:p w14:paraId="47D24767" w14:textId="77777777" w:rsidR="008A6F9B" w:rsidRDefault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18" w:author="Antonio Fernando Nunes Guardado" w:date="2022-08-17T07:40:00Z"/>
          <w:rFonts w:ascii="Arial" w:hAnsi="Arial" w:cs="Arial"/>
          <w:b/>
          <w:lang w:val="pt-BR"/>
        </w:rPr>
        <w:pPrChange w:id="119" w:author="Antonio Fernando Nunes Guardado" w:date="2022-08-17T07:40:00Z">
          <w:pPr>
            <w:jc w:val="left"/>
          </w:pPr>
        </w:pPrChange>
      </w:pPr>
    </w:p>
    <w:p w14:paraId="0B4E16D2" w14:textId="77777777" w:rsidR="008A6F9B" w:rsidRDefault="008A6F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ins w:id="120" w:author="Antonio Fernando Nunes Guardado" w:date="2022-08-17T07:40:00Z"/>
          <w:rFonts w:ascii="Arial" w:hAnsi="Arial" w:cs="Arial"/>
          <w:b/>
          <w:lang w:val="pt-BR"/>
        </w:rPr>
        <w:pPrChange w:id="121" w:author="Antonio Fernando Nunes Guardado" w:date="2022-08-17T07:40:00Z">
          <w:pPr>
            <w:jc w:val="left"/>
          </w:pPr>
        </w:pPrChange>
      </w:pPr>
    </w:p>
    <w:p w14:paraId="7FF21DD7" w14:textId="7DE3DA39" w:rsidR="008A6F9B" w:rsidRPr="003A34BF" w:rsidRDefault="008A6F9B">
      <w:pPr>
        <w:jc w:val="left"/>
        <w:rPr>
          <w:ins w:id="122" w:author="Antonio Fernando Nunes Guardado" w:date="2022-08-17T07:38:00Z"/>
          <w:rFonts w:ascii="Arial" w:hAnsi="Arial" w:cs="Arial"/>
          <w:b/>
          <w:sz w:val="28"/>
          <w:lang w:val="pt-BR"/>
        </w:rPr>
      </w:pPr>
      <w:ins w:id="123" w:author="Antonio Fernando Nunes Guardado" w:date="2022-08-17T07:38:00Z">
        <w:r w:rsidRPr="008A6F9B">
          <w:rPr>
            <w:rFonts w:ascii="Arial" w:hAnsi="Arial" w:cs="Arial"/>
            <w:b/>
            <w:lang w:val="pt-BR"/>
            <w:rPrChange w:id="124" w:author="Antonio Fernando Nunes Guardado" w:date="2022-08-17T07:39:00Z">
              <w:rPr>
                <w:lang w:val="pt-BR"/>
              </w:rPr>
            </w:rPrChange>
          </w:rPr>
          <w:br w:type="page"/>
        </w:r>
      </w:ins>
    </w:p>
    <w:p w14:paraId="40434FC3" w14:textId="2640CD3F" w:rsidR="000D2AA7" w:rsidRPr="000D2AA7" w:rsidRDefault="00291C35" w:rsidP="000D2AA7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r>
        <w:rPr>
          <w:lang w:val="pt-BR"/>
        </w:rPr>
        <w:lastRenderedPageBreak/>
        <w:t>Questionário / Entrevista / Outra Técnica de Extração de Informações do Usuário</w:t>
      </w:r>
      <w:bookmarkEnd w:id="29"/>
    </w:p>
    <w:p w14:paraId="4D312E94" w14:textId="15236DD0" w:rsidR="00682FCD" w:rsidRDefault="00682FCD" w:rsidP="00367F96">
      <w:pPr>
        <w:pStyle w:val="P2"/>
        <w:numPr>
          <w:ilvl w:val="0"/>
          <w:numId w:val="43"/>
        </w:numPr>
        <w:jc w:val="left"/>
        <w:rPr>
          <w:rFonts w:ascii="Arial" w:hAnsi="Arial" w:cs="Arial"/>
          <w:sz w:val="24"/>
          <w:szCs w:val="18"/>
        </w:rPr>
      </w:pPr>
      <w:ins w:id="125" w:author="HENRIQUE YUI ODA" w:date="2022-09-14T08:18:00Z">
        <w:r w:rsidRPr="00781E0B">
          <w:rPr>
            <w:rFonts w:ascii="Arial" w:hAnsi="Arial" w:cs="Arial"/>
            <w:sz w:val="24"/>
            <w:szCs w:val="18"/>
            <w:rPrChange w:id="126" w:author="HENRIQUE YUI ODA" w:date="2022-10-13T08:05:00Z">
              <w:rPr>
                <w:color w:val="2E74B5" w:themeColor="accent1" w:themeShade="BF"/>
              </w:rPr>
            </w:rPrChange>
          </w:rPr>
          <w:t xml:space="preserve">Desenvolvemos um questionário por meio do </w:t>
        </w:r>
      </w:ins>
      <w:ins w:id="127" w:author="HENRIQUE YUI ODA" w:date="2022-09-14T08:19:00Z">
        <w:r w:rsidRPr="00781E0B">
          <w:rPr>
            <w:rFonts w:ascii="Arial" w:hAnsi="Arial" w:cs="Arial"/>
            <w:sz w:val="24"/>
            <w:szCs w:val="18"/>
            <w:rPrChange w:id="128" w:author="HENRIQUE YUI ODA" w:date="2022-10-13T08:05:00Z">
              <w:rPr>
                <w:color w:val="2E74B5" w:themeColor="accent1" w:themeShade="BF"/>
              </w:rPr>
            </w:rPrChange>
          </w:rPr>
          <w:t>“</w:t>
        </w:r>
      </w:ins>
      <w:ins w:id="129" w:author="HENRIQUE YUI ODA" w:date="2022-09-14T08:18:00Z">
        <w:r w:rsidRPr="00781E0B">
          <w:rPr>
            <w:rFonts w:ascii="Arial" w:hAnsi="Arial" w:cs="Arial"/>
            <w:sz w:val="24"/>
            <w:szCs w:val="18"/>
            <w:rPrChange w:id="130" w:author="HENRIQUE YUI ODA" w:date="2022-10-13T08:05:00Z">
              <w:rPr>
                <w:color w:val="2E74B5" w:themeColor="accent1" w:themeShade="BF"/>
              </w:rPr>
            </w:rPrChange>
          </w:rPr>
          <w:t>Google Forms”</w:t>
        </w:r>
      </w:ins>
      <w:ins w:id="131" w:author="HENRIQUE YUI ODA" w:date="2022-09-14T08:50:00Z">
        <w:r w:rsidR="00367F96" w:rsidRPr="00781E0B">
          <w:rPr>
            <w:rFonts w:ascii="Arial" w:hAnsi="Arial" w:cs="Arial"/>
            <w:sz w:val="24"/>
            <w:szCs w:val="18"/>
            <w:rPrChange w:id="132" w:author="HENRIQUE YUI ODA" w:date="2022-10-13T08:05:00Z">
              <w:rPr>
                <w:rFonts w:asciiTheme="minorHAnsi" w:hAnsiTheme="minorHAnsi" w:cstheme="minorHAnsi"/>
              </w:rPr>
            </w:rPrChange>
          </w:rPr>
          <w:t>, com perguntas relacio</w:t>
        </w:r>
      </w:ins>
      <w:ins w:id="133" w:author="HENRIQUE YUI ODA" w:date="2022-09-14T08:51:00Z">
        <w:r w:rsidR="00367F96" w:rsidRPr="00781E0B">
          <w:rPr>
            <w:rFonts w:ascii="Arial" w:hAnsi="Arial" w:cs="Arial"/>
            <w:sz w:val="24"/>
            <w:szCs w:val="18"/>
            <w:rPrChange w:id="134" w:author="HENRIQUE YUI ODA" w:date="2022-10-13T08:05:00Z">
              <w:rPr>
                <w:rFonts w:asciiTheme="minorHAnsi" w:hAnsiTheme="minorHAnsi" w:cstheme="minorHAnsi"/>
              </w:rPr>
            </w:rPrChange>
          </w:rPr>
          <w:t>nadas às nossas ideias de implementação para o site,</w:t>
        </w:r>
      </w:ins>
      <w:ins w:id="135" w:author="HENRIQUE YUI ODA" w:date="2022-09-14T08:19:00Z">
        <w:r w:rsidRPr="00781E0B">
          <w:rPr>
            <w:rFonts w:ascii="Arial" w:hAnsi="Arial" w:cs="Arial"/>
            <w:sz w:val="24"/>
            <w:szCs w:val="18"/>
            <w:rPrChange w:id="136" w:author="HENRIQUE YUI ODA" w:date="2022-10-13T08:05:00Z">
              <w:rPr>
                <w:color w:val="2E74B5" w:themeColor="accent1" w:themeShade="BF"/>
              </w:rPr>
            </w:rPrChange>
          </w:rPr>
          <w:t xml:space="preserve"> </w:t>
        </w:r>
      </w:ins>
      <w:ins w:id="137" w:author="HENRIQUE YUI ODA" w:date="2022-09-14T08:51:00Z">
        <w:r w:rsidR="00367F96" w:rsidRPr="00781E0B">
          <w:rPr>
            <w:rFonts w:ascii="Arial" w:hAnsi="Arial" w:cs="Arial"/>
            <w:sz w:val="24"/>
            <w:szCs w:val="18"/>
            <w:rPrChange w:id="138" w:author="HENRIQUE YUI ODA" w:date="2022-10-13T08:05:00Z">
              <w:rPr>
                <w:rFonts w:asciiTheme="minorHAnsi" w:hAnsiTheme="minorHAnsi" w:cstheme="minorHAnsi"/>
              </w:rPr>
            </w:rPrChange>
          </w:rPr>
          <w:t>buscando</w:t>
        </w:r>
      </w:ins>
      <w:ins w:id="139" w:author="HENRIQUE YUI ODA" w:date="2022-09-14T08:19:00Z">
        <w:r w:rsidRPr="00781E0B">
          <w:rPr>
            <w:rFonts w:ascii="Arial" w:hAnsi="Arial" w:cs="Arial"/>
            <w:sz w:val="24"/>
            <w:szCs w:val="18"/>
            <w:rPrChange w:id="140" w:author="HENRIQUE YUI ODA" w:date="2022-10-13T08:05:00Z">
              <w:rPr>
                <w:color w:val="2E74B5" w:themeColor="accent1" w:themeShade="BF"/>
              </w:rPr>
            </w:rPrChange>
          </w:rPr>
          <w:t xml:space="preserve"> obter </w:t>
        </w:r>
      </w:ins>
      <w:ins w:id="141" w:author="HENRIQUE YUI ODA" w:date="2022-09-14T08:51:00Z">
        <w:r w:rsidR="00367F96" w:rsidRPr="00781E0B">
          <w:rPr>
            <w:rFonts w:ascii="Arial" w:hAnsi="Arial" w:cs="Arial"/>
            <w:sz w:val="24"/>
            <w:szCs w:val="18"/>
            <w:rPrChange w:id="142" w:author="HENRIQUE YUI ODA" w:date="2022-10-13T08:05:00Z">
              <w:rPr>
                <w:rFonts w:asciiTheme="minorHAnsi" w:hAnsiTheme="minorHAnsi" w:cstheme="minorHAnsi"/>
              </w:rPr>
            </w:rPrChange>
          </w:rPr>
          <w:t xml:space="preserve">por meio das </w:t>
        </w:r>
      </w:ins>
      <w:ins w:id="143" w:author="HENRIQUE YUI ODA" w:date="2022-09-14T08:19:00Z">
        <w:r w:rsidRPr="00781E0B">
          <w:rPr>
            <w:rFonts w:ascii="Arial" w:hAnsi="Arial" w:cs="Arial"/>
            <w:sz w:val="24"/>
            <w:szCs w:val="18"/>
            <w:rPrChange w:id="144" w:author="HENRIQUE YUI ODA" w:date="2022-10-13T08:05:00Z">
              <w:rPr>
                <w:color w:val="2E74B5" w:themeColor="accent1" w:themeShade="BF"/>
              </w:rPr>
            </w:rPrChange>
          </w:rPr>
          <w:t>respostas</w:t>
        </w:r>
      </w:ins>
      <w:ins w:id="145" w:author="HENRIQUE YUI ODA" w:date="2022-09-14T08:51:00Z">
        <w:r w:rsidR="00367F96" w:rsidRPr="00781E0B">
          <w:rPr>
            <w:rFonts w:ascii="Arial" w:hAnsi="Arial" w:cs="Arial"/>
            <w:sz w:val="24"/>
            <w:szCs w:val="18"/>
            <w:rPrChange w:id="146" w:author="HENRIQUE YUI ODA" w:date="2022-10-13T08:05:00Z">
              <w:rPr>
                <w:rFonts w:asciiTheme="minorHAnsi" w:hAnsiTheme="minorHAnsi" w:cstheme="minorHAnsi"/>
              </w:rPr>
            </w:rPrChange>
          </w:rPr>
          <w:t xml:space="preserve"> </w:t>
        </w:r>
      </w:ins>
      <w:ins w:id="147" w:author="HENRIQUE YUI ODA" w:date="2022-09-14T08:53:00Z">
        <w:r w:rsidR="00367F96" w:rsidRPr="00781E0B">
          <w:rPr>
            <w:rFonts w:ascii="Arial" w:hAnsi="Arial" w:cs="Arial"/>
            <w:sz w:val="24"/>
            <w:szCs w:val="18"/>
            <w:rPrChange w:id="148" w:author="HENRIQUE YUI ODA" w:date="2022-10-13T08:05:00Z">
              <w:rPr>
                <w:rFonts w:asciiTheme="minorHAnsi" w:hAnsiTheme="minorHAnsi" w:cstheme="minorHAnsi"/>
              </w:rPr>
            </w:rPrChange>
          </w:rPr>
          <w:t xml:space="preserve">um “feedback” dos clientes sobre </w:t>
        </w:r>
      </w:ins>
      <w:ins w:id="149" w:author="HENRIQUE YUI ODA" w:date="2022-09-14T08:55:00Z">
        <w:r w:rsidR="00367F96" w:rsidRPr="00781E0B">
          <w:rPr>
            <w:rFonts w:ascii="Arial" w:hAnsi="Arial" w:cs="Arial"/>
            <w:sz w:val="24"/>
            <w:szCs w:val="18"/>
            <w:rPrChange w:id="150" w:author="HENRIQUE YUI ODA" w:date="2022-10-13T08:05:00Z">
              <w:rPr>
                <w:rFonts w:asciiTheme="minorHAnsi" w:hAnsiTheme="minorHAnsi" w:cstheme="minorHAnsi"/>
              </w:rPr>
            </w:rPrChange>
          </w:rPr>
          <w:t>o que iremos implementar em nosso projeto</w:t>
        </w:r>
      </w:ins>
      <w:ins w:id="151" w:author="HENRIQUE YUI ODA" w:date="2022-09-14T08:25:00Z">
        <w:r w:rsidRPr="00781E0B">
          <w:rPr>
            <w:rFonts w:ascii="Arial" w:hAnsi="Arial" w:cs="Arial"/>
            <w:sz w:val="24"/>
            <w:szCs w:val="18"/>
            <w:rPrChange w:id="152" w:author="HENRIQUE YUI ODA" w:date="2022-10-13T08:05:00Z">
              <w:rPr>
                <w:color w:val="2E74B5" w:themeColor="accent1" w:themeShade="BF"/>
              </w:rPr>
            </w:rPrChange>
          </w:rPr>
          <w:t>.</w:t>
        </w:r>
      </w:ins>
      <w:ins w:id="153" w:author="HENRIQUE YUI ODA" w:date="2022-09-14T08:26:00Z">
        <w:r w:rsidRPr="00781E0B">
          <w:rPr>
            <w:rFonts w:ascii="Arial" w:hAnsi="Arial" w:cs="Arial"/>
            <w:sz w:val="24"/>
            <w:szCs w:val="18"/>
            <w:rPrChange w:id="154" w:author="HENRIQUE YUI ODA" w:date="2022-10-13T08:05:00Z">
              <w:rPr>
                <w:color w:val="2E74B5" w:themeColor="accent1" w:themeShade="BF"/>
              </w:rPr>
            </w:rPrChange>
          </w:rPr>
          <w:t xml:space="preserve"> </w:t>
        </w:r>
      </w:ins>
    </w:p>
    <w:p w14:paraId="0B386E60" w14:textId="77777777" w:rsidR="00781E0B" w:rsidRPr="00781E0B" w:rsidRDefault="00781E0B" w:rsidP="00781E0B">
      <w:pPr>
        <w:pStyle w:val="P2"/>
        <w:ind w:left="1080"/>
        <w:jc w:val="left"/>
        <w:rPr>
          <w:ins w:id="155" w:author="HENRIQUE YUI ODA" w:date="2022-09-14T08:55:00Z"/>
          <w:rFonts w:ascii="Arial" w:hAnsi="Arial" w:cs="Arial"/>
          <w:sz w:val="24"/>
          <w:szCs w:val="18"/>
          <w:rPrChange w:id="156" w:author="HENRIQUE YUI ODA" w:date="2022-10-13T08:05:00Z">
            <w:rPr>
              <w:ins w:id="157" w:author="HENRIQUE YUI ODA" w:date="2022-09-14T08:55:00Z"/>
              <w:rFonts w:asciiTheme="minorHAnsi" w:hAnsiTheme="minorHAnsi" w:cstheme="minorHAnsi"/>
            </w:rPr>
          </w:rPrChange>
        </w:rPr>
      </w:pPr>
    </w:p>
    <w:p w14:paraId="703B39C6" w14:textId="13310D65" w:rsidR="00367F96" w:rsidRPr="00781E0B" w:rsidRDefault="00367F96">
      <w:pPr>
        <w:pStyle w:val="P2"/>
        <w:numPr>
          <w:ilvl w:val="0"/>
          <w:numId w:val="43"/>
        </w:numPr>
        <w:jc w:val="left"/>
        <w:rPr>
          <w:ins w:id="158" w:author="HENRIQUE YUI ODA" w:date="2022-09-14T08:18:00Z"/>
          <w:rFonts w:ascii="Arial" w:hAnsi="Arial" w:cs="Arial"/>
          <w:sz w:val="24"/>
          <w:szCs w:val="18"/>
          <w:rPrChange w:id="159" w:author="HENRIQUE YUI ODA" w:date="2022-10-13T08:05:00Z">
            <w:rPr>
              <w:ins w:id="160" w:author="HENRIQUE YUI ODA" w:date="2022-09-14T08:18:00Z"/>
              <w:color w:val="2E74B5" w:themeColor="accent1" w:themeShade="BF"/>
            </w:rPr>
          </w:rPrChange>
        </w:rPr>
        <w:pPrChange w:id="161" w:author="HENRIQUE YUI ODA" w:date="2022-09-14T08:50:00Z">
          <w:pPr>
            <w:pStyle w:val="P2"/>
          </w:pPr>
        </w:pPrChange>
      </w:pPr>
      <w:ins w:id="162" w:author="HENRIQUE YUI ODA" w:date="2022-09-14T08:55:00Z">
        <w:r w:rsidRPr="00781E0B">
          <w:rPr>
            <w:rFonts w:ascii="Arial" w:hAnsi="Arial" w:cs="Arial"/>
            <w:b/>
            <w:sz w:val="24"/>
            <w:szCs w:val="18"/>
            <w:rPrChange w:id="163" w:author="HENRIQUE YUI ODA" w:date="2022-10-13T08:05:00Z">
              <w:rPr>
                <w:rFonts w:asciiTheme="minorHAnsi" w:hAnsiTheme="minorHAnsi" w:cstheme="minorHAnsi"/>
              </w:rPr>
            </w:rPrChange>
          </w:rPr>
          <w:t>LINK DO FORMULÁRIO:</w:t>
        </w:r>
        <w:r w:rsidRPr="00781E0B">
          <w:rPr>
            <w:rFonts w:ascii="Arial" w:hAnsi="Arial" w:cs="Arial"/>
            <w:sz w:val="24"/>
            <w:szCs w:val="18"/>
            <w:rPrChange w:id="164" w:author="HENRIQUE YUI ODA" w:date="2022-10-13T08:05:00Z">
              <w:rPr>
                <w:rFonts w:asciiTheme="minorHAnsi" w:hAnsiTheme="minorHAnsi" w:cstheme="minorHAnsi"/>
              </w:rPr>
            </w:rPrChange>
          </w:rPr>
          <w:t xml:space="preserve"> </w:t>
        </w:r>
      </w:ins>
      <w:ins w:id="165" w:author="HENRIQUE YUI ODA" w:date="2022-09-14T08:56:00Z">
        <w:r w:rsidRPr="00781E0B">
          <w:rPr>
            <w:rFonts w:ascii="Arial" w:hAnsi="Arial" w:cs="Arial"/>
            <w:sz w:val="24"/>
            <w:szCs w:val="18"/>
            <w:rPrChange w:id="166" w:author="HENRIQUE YUI ODA" w:date="2022-10-13T08:05:00Z">
              <w:rPr>
                <w:rFonts w:asciiTheme="minorHAnsi" w:hAnsiTheme="minorHAnsi" w:cstheme="minorHAnsi"/>
              </w:rPr>
            </w:rPrChange>
          </w:rPr>
          <w:t>https://forms.gle/sJ682kasJd3fb4oR8</w:t>
        </w:r>
      </w:ins>
    </w:p>
    <w:p w14:paraId="6F197551" w14:textId="00A4979A" w:rsidR="00291C35" w:rsidRDefault="00291C35" w:rsidP="00291C35">
      <w:pPr>
        <w:pStyle w:val="P2"/>
        <w:rPr>
          <w:color w:val="FF0000"/>
        </w:rPr>
      </w:pPr>
    </w:p>
    <w:p w14:paraId="4558AEA2" w14:textId="77777777" w:rsidR="00F560E4" w:rsidRDefault="00F560E4" w:rsidP="00291C35">
      <w:pPr>
        <w:pStyle w:val="P2"/>
        <w:rPr>
          <w:color w:val="FF0000"/>
        </w:rPr>
      </w:pPr>
    </w:p>
    <w:p w14:paraId="3ACB35BD" w14:textId="3DEABE9D" w:rsidR="000D2AA7" w:rsidRPr="00F560E4" w:rsidRDefault="00291C35" w:rsidP="00F560E4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167" w:name="_Toc111126266"/>
      <w:r>
        <w:rPr>
          <w:lang w:val="pt-BR"/>
        </w:rPr>
        <w:t>Análise do Questionário / Entrevista / Outra Técnica de Extração de Informações do Usuário</w:t>
      </w:r>
      <w:bookmarkEnd w:id="167"/>
    </w:p>
    <w:p w14:paraId="37244AA3" w14:textId="77777777" w:rsidR="00781E0B" w:rsidRPr="00781E0B" w:rsidRDefault="005C1265">
      <w:pPr>
        <w:pStyle w:val="P2"/>
        <w:numPr>
          <w:ilvl w:val="0"/>
          <w:numId w:val="42"/>
        </w:numPr>
        <w:jc w:val="left"/>
        <w:rPr>
          <w:rFonts w:ascii="Arial" w:hAnsi="Arial" w:cs="Arial"/>
          <w:sz w:val="24"/>
          <w:szCs w:val="18"/>
        </w:rPr>
      </w:pPr>
      <w:ins w:id="168" w:author="HENRIQUE YUI ODA" w:date="2022-09-14T08:45:00Z">
        <w:r w:rsidRPr="00781E0B">
          <w:rPr>
            <w:rFonts w:ascii="Arial" w:hAnsi="Arial" w:cs="Arial"/>
            <w:sz w:val="24"/>
            <w:szCs w:val="18"/>
            <w:rPrChange w:id="169" w:author="HENRIQUE YUI ODA" w:date="2022-10-13T08:05:00Z">
              <w:rPr>
                <w:color w:val="2E74B5" w:themeColor="accent1" w:themeShade="BF"/>
              </w:rPr>
            </w:rPrChange>
          </w:rPr>
          <w:t xml:space="preserve">Em nosso questionário, </w:t>
        </w:r>
      </w:ins>
      <w:ins w:id="170" w:author="HENRIQUE YUI ODA" w:date="2022-09-14T08:53:00Z">
        <w:r w:rsidR="00367F96" w:rsidRPr="00781E0B">
          <w:rPr>
            <w:rFonts w:ascii="Arial" w:hAnsi="Arial" w:cs="Arial"/>
            <w:sz w:val="24"/>
            <w:szCs w:val="18"/>
            <w:rPrChange w:id="171" w:author="HENRIQUE YUI ODA" w:date="2022-10-13T08:05:00Z">
              <w:rPr>
                <w:rFonts w:asciiTheme="minorHAnsi" w:hAnsiTheme="minorHAnsi" w:cstheme="minorHAnsi"/>
              </w:rPr>
            </w:rPrChange>
          </w:rPr>
          <w:t>obtivemos</w:t>
        </w:r>
      </w:ins>
      <w:ins w:id="172" w:author="HENRIQUE YUI ODA" w:date="2022-09-14T08:45:00Z">
        <w:r w:rsidRPr="00781E0B">
          <w:rPr>
            <w:rFonts w:ascii="Arial" w:hAnsi="Arial" w:cs="Arial"/>
            <w:sz w:val="24"/>
            <w:szCs w:val="18"/>
            <w:rPrChange w:id="173" w:author="HENRIQUE YUI ODA" w:date="2022-10-13T08:05:00Z">
              <w:rPr>
                <w:color w:val="2E74B5" w:themeColor="accent1" w:themeShade="BF"/>
              </w:rPr>
            </w:rPrChange>
          </w:rPr>
          <w:t xml:space="preserve"> 31 respostas de consumidores / clientes da lanchonete</w:t>
        </w:r>
      </w:ins>
      <w:ins w:id="174" w:author="HENRIQUE YUI ODA" w:date="2022-09-14T08:49:00Z">
        <w:r w:rsidR="00367F96" w:rsidRPr="00781E0B">
          <w:rPr>
            <w:rFonts w:ascii="Arial" w:hAnsi="Arial" w:cs="Arial"/>
            <w:sz w:val="24"/>
            <w:szCs w:val="18"/>
            <w:rPrChange w:id="175" w:author="HENRIQUE YUI ODA" w:date="2022-10-13T08:05:00Z">
              <w:rPr>
                <w:rFonts w:asciiTheme="minorHAnsi" w:hAnsiTheme="minorHAnsi" w:cstheme="minorHAnsi"/>
              </w:rPr>
            </w:rPrChange>
          </w:rPr>
          <w:t xml:space="preserve"> </w:t>
        </w:r>
      </w:ins>
      <w:ins w:id="176" w:author="HENRIQUE YUI ODA" w:date="2022-09-14T08:45:00Z">
        <w:r w:rsidRPr="00781E0B">
          <w:rPr>
            <w:rFonts w:ascii="Arial" w:hAnsi="Arial" w:cs="Arial"/>
            <w:sz w:val="24"/>
            <w:szCs w:val="18"/>
            <w:rPrChange w:id="177" w:author="HENRIQUE YUI ODA" w:date="2022-10-13T08:05:00Z">
              <w:rPr>
                <w:color w:val="2E74B5" w:themeColor="accent1" w:themeShade="BF"/>
              </w:rPr>
            </w:rPrChange>
          </w:rPr>
          <w:t>“Moleza</w:t>
        </w:r>
      </w:ins>
      <w:ins w:id="178" w:author="HENRIQUE YUI ODA" w:date="2022-09-14T08:46:00Z">
        <w:r w:rsidRPr="00781E0B">
          <w:rPr>
            <w:rFonts w:ascii="Arial" w:hAnsi="Arial" w:cs="Arial"/>
            <w:sz w:val="24"/>
            <w:szCs w:val="18"/>
            <w:rPrChange w:id="179" w:author="HENRIQUE YUI ODA" w:date="2022-10-13T08:05:00Z">
              <w:rPr>
                <w:color w:val="2E74B5" w:themeColor="accent1" w:themeShade="BF"/>
              </w:rPr>
            </w:rPrChange>
          </w:rPr>
          <w:t xml:space="preserve">”. Com os resultados, observamos que a maioria das respostas eram a favor das ideias que tivemos para a implementação do </w:t>
        </w:r>
      </w:ins>
      <w:ins w:id="180" w:author="HENRIQUE YUI ODA" w:date="2022-09-14T08:47:00Z">
        <w:r w:rsidRPr="00781E0B">
          <w:rPr>
            <w:rFonts w:ascii="Arial" w:hAnsi="Arial" w:cs="Arial"/>
            <w:sz w:val="24"/>
            <w:szCs w:val="18"/>
            <w:rPrChange w:id="181" w:author="HENRIQUE YUI ODA" w:date="2022-10-13T08:05:00Z">
              <w:rPr>
                <w:color w:val="2E74B5" w:themeColor="accent1" w:themeShade="BF"/>
              </w:rPr>
            </w:rPrChange>
          </w:rPr>
          <w:t xml:space="preserve">nosso </w:t>
        </w:r>
      </w:ins>
      <w:ins w:id="182" w:author="HENRIQUE YUI ODA" w:date="2022-09-14T08:46:00Z">
        <w:r w:rsidRPr="00781E0B">
          <w:rPr>
            <w:rFonts w:ascii="Arial" w:hAnsi="Arial" w:cs="Arial"/>
            <w:sz w:val="24"/>
            <w:szCs w:val="18"/>
            <w:rPrChange w:id="183" w:author="HENRIQUE YUI ODA" w:date="2022-10-13T08:05:00Z">
              <w:rPr>
                <w:color w:val="2E74B5" w:themeColor="accent1" w:themeShade="BF"/>
              </w:rPr>
            </w:rPrChange>
          </w:rPr>
          <w:t>projet</w:t>
        </w:r>
      </w:ins>
      <w:ins w:id="184" w:author="HENRIQUE YUI ODA" w:date="2022-09-14T08:48:00Z">
        <w:r w:rsidRPr="00781E0B">
          <w:rPr>
            <w:rFonts w:ascii="Arial" w:hAnsi="Arial" w:cs="Arial"/>
            <w:sz w:val="24"/>
            <w:szCs w:val="18"/>
            <w:rPrChange w:id="185" w:author="HENRIQUE YUI ODA" w:date="2022-10-13T08:05:00Z">
              <w:rPr>
                <w:color w:val="2E74B5" w:themeColor="accent1" w:themeShade="BF"/>
              </w:rPr>
            </w:rPrChange>
          </w:rPr>
          <w:t>o.</w:t>
        </w:r>
      </w:ins>
    </w:p>
    <w:p w14:paraId="2CC65097" w14:textId="066ACBBD" w:rsidR="005C1265" w:rsidRPr="00781E0B" w:rsidRDefault="005C1265" w:rsidP="00781E0B">
      <w:pPr>
        <w:pStyle w:val="P2"/>
        <w:ind w:left="1080"/>
        <w:jc w:val="left"/>
        <w:rPr>
          <w:rFonts w:ascii="Arial" w:hAnsi="Arial" w:cs="Arial"/>
          <w:sz w:val="24"/>
          <w:szCs w:val="18"/>
        </w:rPr>
      </w:pPr>
    </w:p>
    <w:p w14:paraId="63A35BAE" w14:textId="449951B3" w:rsidR="00781E0B" w:rsidRPr="00781E0B" w:rsidRDefault="00781E0B" w:rsidP="00781E0B">
      <w:pPr>
        <w:pStyle w:val="xmsonormal"/>
        <w:numPr>
          <w:ilvl w:val="0"/>
          <w:numId w:val="4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</w:rPr>
      </w:pP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Foi realizado um questionário de 7 diferentes perguntas relacionadas tanto ao site quanto 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a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lanchonete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M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oleza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.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A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pós uma análise dos resultados e discussão entre os membros do grupo, foi gerada uma conclusão em relação aos resultados.</w:t>
      </w:r>
    </w:p>
    <w:p w14:paraId="1ED95372" w14:textId="15D74686" w:rsidR="00781E0B" w:rsidRP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elementtoproof"/>
          <w:rFonts w:ascii="Arial" w:hAnsi="Arial" w:cs="Arial"/>
          <w:color w:val="000000"/>
        </w:rPr>
      </w:pPr>
    </w:p>
    <w:p w14:paraId="0D011A40" w14:textId="6ECD9029" w:rsidR="00781E0B" w:rsidRPr="00781E0B" w:rsidRDefault="00781E0B" w:rsidP="00781E0B">
      <w:pPr>
        <w:pStyle w:val="xmsonormal"/>
        <w:numPr>
          <w:ilvl w:val="0"/>
          <w:numId w:val="42"/>
        </w:numPr>
        <w:shd w:val="clear" w:color="auto" w:fill="FFFFFF"/>
        <w:spacing w:before="0" w:beforeAutospacing="0" w:after="0" w:afterAutospacing="0"/>
        <w:rPr>
          <w:rStyle w:val="xelementtoproof"/>
          <w:rFonts w:ascii="Arial" w:hAnsi="Arial" w:cs="Arial"/>
          <w:color w:val="000000"/>
        </w:rPr>
      </w:pP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Tanto a história do estabelecimento quanto atualizações sobre preços e novidades obtiveram resultados extremamente positivos, motivando o grupo a buscar mais sobre o estabelecimento e atualizar preços que podem estar possivelmente desatualizados em relação ao cardápio físico.</w:t>
      </w:r>
    </w:p>
    <w:p w14:paraId="25FA43B3" w14:textId="77777777" w:rsidR="00781E0B" w:rsidRP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</w:p>
    <w:p w14:paraId="5BD68828" w14:textId="4E3358FD" w:rsidR="00781E0B" w:rsidRPr="00781E0B" w:rsidRDefault="00781E0B" w:rsidP="00781E0B">
      <w:pPr>
        <w:pStyle w:val="xmsonormal"/>
        <w:numPr>
          <w:ilvl w:val="0"/>
          <w:numId w:val="4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</w:rPr>
      </w:pP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O grupo foi surpreendido com o resultado obtido em relação à importância do QR Code, já que mesmo com o maior percentual dos colaboradores expressando a importância da existência dele no projeto, houve um grande número de colaboradores que expressaram opiniões adversas. Devido ao resultado parelho obtido no questionário o critério de escolha foi a dificuldade de aplicação, graças a isso ficou decidido que o QR Code iria ser implementado no site justamente pelo seu método de criação ser simples.</w:t>
      </w:r>
      <w:r w:rsidRPr="00781E0B">
        <w:rPr>
          <w:rFonts w:ascii="Arial" w:hAnsi="Arial" w:cs="Arial"/>
          <w:color w:val="333333"/>
          <w:bdr w:val="none" w:sz="0" w:space="0" w:color="auto" w:frame="1"/>
          <w:shd w:val="clear" w:color="auto" w:fill="FFFFFF"/>
        </w:rPr>
        <w:t> </w:t>
      </w:r>
    </w:p>
    <w:p w14:paraId="5B75E7F3" w14:textId="4F4B0215" w:rsidR="00781E0B" w:rsidRP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contentpasted0"/>
          <w:rFonts w:ascii="Arial" w:hAnsi="Arial" w:cs="Arial"/>
          <w:color w:val="333333"/>
          <w:sz w:val="20"/>
          <w:szCs w:val="20"/>
          <w:bdr w:val="none" w:sz="0" w:space="0" w:color="auto" w:frame="1"/>
          <w:shd w:val="clear" w:color="auto" w:fill="FFFFFF"/>
        </w:rPr>
      </w:pPr>
    </w:p>
    <w:p w14:paraId="0B9BCED3" w14:textId="03B76348" w:rsid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contentpasted0"/>
          <w:rFonts w:ascii="Arial" w:hAnsi="Arial" w:cs="Arial"/>
          <w:color w:val="333333"/>
          <w:sz w:val="20"/>
          <w:szCs w:val="20"/>
          <w:bdr w:val="none" w:sz="0" w:space="0" w:color="auto" w:frame="1"/>
          <w:shd w:val="clear" w:color="auto" w:fill="FFFFFF"/>
        </w:rPr>
      </w:pPr>
    </w:p>
    <w:p w14:paraId="2D686426" w14:textId="6ECDCEE9" w:rsid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contentpasted0"/>
          <w:rFonts w:ascii="Arial" w:hAnsi="Arial" w:cs="Arial"/>
          <w:color w:val="333333"/>
          <w:sz w:val="20"/>
          <w:szCs w:val="20"/>
          <w:bdr w:val="none" w:sz="0" w:space="0" w:color="auto" w:frame="1"/>
          <w:shd w:val="clear" w:color="auto" w:fill="FFFFFF"/>
        </w:rPr>
      </w:pPr>
    </w:p>
    <w:p w14:paraId="585103E6" w14:textId="77777777" w:rsidR="00781E0B" w:rsidRPr="00781E0B" w:rsidRDefault="00781E0B" w:rsidP="000D2AA7">
      <w:pPr>
        <w:pStyle w:val="xmsonormal"/>
        <w:shd w:val="clear" w:color="auto" w:fill="FFFFFF"/>
        <w:spacing w:before="0" w:beforeAutospacing="0" w:after="0" w:afterAutospacing="0"/>
        <w:rPr>
          <w:rStyle w:val="xcontentpasted0"/>
          <w:rFonts w:ascii="Arial" w:hAnsi="Arial" w:cs="Arial"/>
          <w:color w:val="333333"/>
          <w:sz w:val="20"/>
          <w:szCs w:val="20"/>
          <w:bdr w:val="none" w:sz="0" w:space="0" w:color="auto" w:frame="1"/>
          <w:shd w:val="clear" w:color="auto" w:fill="FFFFFF"/>
        </w:rPr>
      </w:pPr>
    </w:p>
    <w:p w14:paraId="5CF6F94F" w14:textId="48E01D8A" w:rsid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14:paraId="58DA04FB" w14:textId="77777777" w:rsidR="00F560E4" w:rsidRDefault="00F560E4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14:paraId="2D3BBE05" w14:textId="0D026B13" w:rsidR="00781E0B" w:rsidRPr="00781E0B" w:rsidRDefault="00781E0B" w:rsidP="00781E0B">
      <w:pPr>
        <w:pStyle w:val="xmsonormal"/>
        <w:numPr>
          <w:ilvl w:val="0"/>
          <w:numId w:val="4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Outro resultado que surpreendeu o grupo foi sobre a calculadora de preços, 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pois 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o grupo não possuía expectativas altas em relação à mesma e acabou sendo surpreendido com uma variedade de resultados sendo a maioria deles positivos.</w:t>
      </w:r>
      <w:r w:rsidR="00F560E4">
        <w:rPr>
          <w:rFonts w:ascii="Arial" w:hAnsi="Arial" w:cs="Arial"/>
          <w:color w:val="333333"/>
          <w:bdr w:val="none" w:sz="0" w:space="0" w:color="auto" w:frame="1"/>
        </w:rPr>
        <w:t xml:space="preserve"> 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Alguns dos resultados esperados eram sobre a necessidade da implementação de imagens no cardápio do site e um sistema de feedback, com os resultados extremamente positivos ficou claro a importância e a necessidade dos mesmos no site.</w:t>
      </w:r>
      <w:r w:rsidRPr="00781E0B">
        <w:rPr>
          <w:rFonts w:ascii="Arial" w:hAnsi="Arial" w:cs="Arial"/>
          <w:color w:val="333333"/>
          <w:bdr w:val="none" w:sz="0" w:space="0" w:color="auto" w:frame="1"/>
          <w:shd w:val="clear" w:color="auto" w:fill="FFFFFF"/>
        </w:rPr>
        <w:t> </w:t>
      </w:r>
    </w:p>
    <w:p w14:paraId="67F59191" w14:textId="3311E99C" w:rsidR="00781E0B" w:rsidRPr="00781E0B" w:rsidRDefault="00781E0B" w:rsidP="00781E0B">
      <w:pPr>
        <w:pStyle w:val="xmsonormal"/>
        <w:shd w:val="clear" w:color="auto" w:fill="FFFFFF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</w:p>
    <w:p w14:paraId="52DE5A04" w14:textId="3384C1C6" w:rsidR="00781E0B" w:rsidRPr="00781E0B" w:rsidRDefault="00781E0B" w:rsidP="00781E0B">
      <w:pPr>
        <w:pStyle w:val="xmsonormal"/>
        <w:numPr>
          <w:ilvl w:val="0"/>
          <w:numId w:val="4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</w:rPr>
      </w:pP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Todas as questões elaboradas pelo grupo foram planejadas já pensando na sua possibilidade de implementação, já que nenhuma recebeu um resultado extremamente negativo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,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todas 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a princípio, 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ser</w:t>
      </w:r>
      <w:r w:rsidR="00F560E4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ão</w:t>
      </w:r>
      <w:r w:rsidRPr="00781E0B">
        <w:rPr>
          <w:rStyle w:val="xcontentpasted0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implementadas.</w:t>
      </w:r>
      <w:r w:rsidRPr="00781E0B">
        <w:rPr>
          <w:rFonts w:ascii="Arial" w:hAnsi="Arial" w:cs="Arial"/>
          <w:color w:val="000000"/>
          <w:bdr w:val="none" w:sz="0" w:space="0" w:color="auto" w:frame="1"/>
        </w:rPr>
        <w:t> </w:t>
      </w:r>
    </w:p>
    <w:p w14:paraId="4A00D455" w14:textId="77777777" w:rsidR="00781E0B" w:rsidRPr="00756605" w:rsidRDefault="00781E0B" w:rsidP="00781E0B">
      <w:pPr>
        <w:pStyle w:val="P2"/>
        <w:ind w:left="1080"/>
        <w:jc w:val="left"/>
        <w:rPr>
          <w:ins w:id="186" w:author="HENRIQUE YUI ODA" w:date="2022-09-14T08:45:00Z"/>
          <w:sz w:val="28"/>
          <w:rPrChange w:id="187" w:author="HENRIQUE YUI ODA" w:date="2022-10-13T08:05:00Z">
            <w:rPr>
              <w:ins w:id="188" w:author="HENRIQUE YUI ODA" w:date="2022-09-14T08:45:00Z"/>
              <w:color w:val="2E74B5" w:themeColor="accent1" w:themeShade="BF"/>
            </w:rPr>
          </w:rPrChange>
        </w:rPr>
      </w:pPr>
    </w:p>
    <w:p w14:paraId="77A4719B" w14:textId="77777777" w:rsidR="005C1265" w:rsidRDefault="005C1265" w:rsidP="00291C35">
      <w:pPr>
        <w:pStyle w:val="P2"/>
        <w:rPr>
          <w:ins w:id="189" w:author="HENRIQUE YUI ODA" w:date="2022-09-14T08:45:00Z"/>
          <w:color w:val="2E74B5" w:themeColor="accent1" w:themeShade="BF"/>
        </w:rPr>
      </w:pPr>
    </w:p>
    <w:p w14:paraId="66863E82" w14:textId="47190088" w:rsidR="00FD6122" w:rsidRDefault="00FD6122" w:rsidP="00A32B87">
      <w:pPr>
        <w:pStyle w:val="P2"/>
        <w:rPr>
          <w:ins w:id="190" w:author="HENRIQUE YUI ODA" w:date="2022-09-14T08:03:00Z"/>
          <w:color w:val="2E74B5" w:themeColor="accent1" w:themeShade="BF"/>
        </w:rPr>
      </w:pPr>
    </w:p>
    <w:p w14:paraId="25362C30" w14:textId="2A49EB8E" w:rsidR="00FD6122" w:rsidRDefault="00FD6122" w:rsidP="00A32B87">
      <w:pPr>
        <w:pStyle w:val="P2"/>
        <w:rPr>
          <w:ins w:id="191" w:author="HENRIQUE YUI ODA" w:date="2022-09-14T08:03:00Z"/>
          <w:color w:val="2E74B5" w:themeColor="accent1" w:themeShade="BF"/>
        </w:rPr>
      </w:pPr>
    </w:p>
    <w:p w14:paraId="70DE7050" w14:textId="2087A314" w:rsidR="00FD6122" w:rsidRDefault="00FD6122" w:rsidP="00A32B87">
      <w:pPr>
        <w:pStyle w:val="P2"/>
        <w:rPr>
          <w:ins w:id="192" w:author="HENRIQUE YUI ODA" w:date="2022-09-14T08:03:00Z"/>
          <w:color w:val="2E74B5" w:themeColor="accent1" w:themeShade="BF"/>
        </w:rPr>
      </w:pPr>
    </w:p>
    <w:p w14:paraId="0E87ED0B" w14:textId="0F9D6A02" w:rsidR="00FD6122" w:rsidRDefault="00FD6122" w:rsidP="00A32B87">
      <w:pPr>
        <w:pStyle w:val="P2"/>
        <w:rPr>
          <w:ins w:id="193" w:author="HENRIQUE YUI ODA" w:date="2022-09-14T08:03:00Z"/>
          <w:color w:val="2E74B5" w:themeColor="accent1" w:themeShade="BF"/>
        </w:rPr>
      </w:pPr>
    </w:p>
    <w:p w14:paraId="24F88C3F" w14:textId="6E29053B" w:rsidR="00FD6122" w:rsidRDefault="00FD6122" w:rsidP="00A32B87">
      <w:pPr>
        <w:pStyle w:val="P2"/>
        <w:rPr>
          <w:ins w:id="194" w:author="HENRIQUE YUI ODA" w:date="2022-09-14T08:03:00Z"/>
          <w:color w:val="2E74B5" w:themeColor="accent1" w:themeShade="BF"/>
        </w:rPr>
      </w:pPr>
    </w:p>
    <w:p w14:paraId="41DC9E6E" w14:textId="20D097D9" w:rsidR="00FD6122" w:rsidRDefault="00FD6122" w:rsidP="00781E0B">
      <w:pPr>
        <w:pStyle w:val="P2"/>
        <w:ind w:left="0"/>
        <w:rPr>
          <w:color w:val="2E74B5" w:themeColor="accent1" w:themeShade="BF"/>
        </w:rPr>
      </w:pPr>
    </w:p>
    <w:p w14:paraId="7D5E1BB2" w14:textId="6AEB9E97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6C2FFF30" w14:textId="249EB741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77E90C88" w14:textId="24BF2B49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54EC61B7" w14:textId="1AF68306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7E0D4063" w14:textId="5CA0D8D9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21ABF1F2" w14:textId="119A2FB7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63254131" w14:textId="66315B7A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0E8F4817" w14:textId="7DEE74CF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40041313" w14:textId="682F01BF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6E62DE3E" w14:textId="341C685F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40DCD43C" w14:textId="5F7240C4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3D2B8F39" w14:textId="484271E0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381771B2" w14:textId="76F26E15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4D7607D3" w14:textId="66A03C1E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2C2F3659" w14:textId="315F42DA" w:rsidR="00781E0B" w:rsidRDefault="00781E0B" w:rsidP="00781E0B">
      <w:pPr>
        <w:pStyle w:val="P2"/>
        <w:ind w:left="0"/>
        <w:rPr>
          <w:color w:val="2E74B5" w:themeColor="accent1" w:themeShade="BF"/>
        </w:rPr>
      </w:pPr>
    </w:p>
    <w:p w14:paraId="2E947AD7" w14:textId="30D27532" w:rsidR="00781E0B" w:rsidRDefault="00781E0B" w:rsidP="00F560E4">
      <w:pPr>
        <w:pStyle w:val="P2"/>
        <w:ind w:left="0"/>
        <w:rPr>
          <w:color w:val="2E74B5" w:themeColor="accent1" w:themeShade="BF"/>
        </w:rPr>
      </w:pPr>
    </w:p>
    <w:p w14:paraId="14E6C8F9" w14:textId="74B8A8B5" w:rsidR="00F560E4" w:rsidRDefault="00F560E4" w:rsidP="00F560E4">
      <w:pPr>
        <w:pStyle w:val="P2"/>
        <w:ind w:left="0"/>
        <w:rPr>
          <w:color w:val="2E74B5" w:themeColor="accent1" w:themeShade="BF"/>
        </w:rPr>
      </w:pPr>
    </w:p>
    <w:p w14:paraId="6B2D270E" w14:textId="77777777" w:rsidR="00F560E4" w:rsidRPr="00AB7E01" w:rsidDel="00756605" w:rsidRDefault="00F560E4">
      <w:pPr>
        <w:pStyle w:val="P2"/>
        <w:ind w:left="0"/>
        <w:rPr>
          <w:del w:id="195" w:author="HENRIQUE YUI ODA" w:date="2022-10-13T08:04:00Z"/>
          <w:color w:val="2E74B5" w:themeColor="accent1" w:themeShade="BF"/>
        </w:rPr>
        <w:pPrChange w:id="196" w:author="HENRIQUE YUI ODA" w:date="2022-09-14T08:03:00Z">
          <w:pPr>
            <w:pStyle w:val="P2"/>
          </w:pPr>
        </w:pPrChange>
      </w:pPr>
    </w:p>
    <w:p w14:paraId="35269C00" w14:textId="77777777" w:rsidR="00291C35" w:rsidRDefault="00291C35">
      <w:pPr>
        <w:pStyle w:val="P2"/>
        <w:ind w:left="0"/>
        <w:pPrChange w:id="197" w:author="HENRIQUE YUI ODA" w:date="2022-10-13T08:04:00Z">
          <w:pPr>
            <w:pStyle w:val="P2"/>
          </w:pPr>
        </w:pPrChange>
      </w:pPr>
    </w:p>
    <w:p w14:paraId="253B8A09" w14:textId="47B6BE6C" w:rsidR="00291C35" w:rsidDel="00FD6122" w:rsidRDefault="00291C35" w:rsidP="00FD6122">
      <w:pPr>
        <w:pStyle w:val="Titulo1"/>
        <w:numPr>
          <w:ilvl w:val="0"/>
          <w:numId w:val="36"/>
        </w:numPr>
        <w:tabs>
          <w:tab w:val="left" w:pos="708"/>
        </w:tabs>
        <w:rPr>
          <w:del w:id="198" w:author="HENRIQUE YUI ODA" w:date="2022-09-14T08:03:00Z"/>
          <w:lang w:val="pt-BR"/>
        </w:rPr>
      </w:pPr>
      <w:bookmarkStart w:id="199" w:name="_Toc111126267"/>
      <w:r>
        <w:rPr>
          <w:lang w:val="pt-BR"/>
        </w:rPr>
        <w:t>Persona(s)</w:t>
      </w:r>
      <w:bookmarkEnd w:id="199"/>
    </w:p>
    <w:p w14:paraId="48B4149E" w14:textId="77777777" w:rsidR="00FD6122" w:rsidRDefault="00FD6122" w:rsidP="00291C35">
      <w:pPr>
        <w:pStyle w:val="Titulo1"/>
        <w:numPr>
          <w:ilvl w:val="0"/>
          <w:numId w:val="36"/>
        </w:numPr>
        <w:tabs>
          <w:tab w:val="left" w:pos="708"/>
        </w:tabs>
        <w:rPr>
          <w:ins w:id="200" w:author="HENRIQUE YUI ODA" w:date="2022-09-14T08:03:00Z"/>
          <w:lang w:val="pt-BR"/>
        </w:rPr>
      </w:pPr>
    </w:p>
    <w:p w14:paraId="782B5388" w14:textId="2E3F164F" w:rsidR="00291C35" w:rsidRDefault="00FD6122" w:rsidP="00FD6122">
      <w:pPr>
        <w:pStyle w:val="P2"/>
        <w:rPr>
          <w:color w:val="2E74B5" w:themeColor="accent1" w:themeShade="BF"/>
        </w:rPr>
      </w:pPr>
      <w:ins w:id="201" w:author="HENRIQUE YUI ODA" w:date="2022-09-14T08:02:00Z">
        <w:r w:rsidRPr="00FD6122">
          <w:rPr>
            <w:noProof/>
            <w:color w:val="2E74B5" w:themeColor="accent1" w:themeShade="BF"/>
          </w:rPr>
          <w:drawing>
            <wp:inline distT="0" distB="0" distL="0" distR="0" wp14:anchorId="5F70B066" wp14:editId="012C282D">
              <wp:extent cx="4706007" cy="6897063"/>
              <wp:effectExtent l="0" t="0" r="0" b="0"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06007" cy="68970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02" w:author="HENRIQUE YUI ODA" w:date="2022-09-14T08:02:00Z">
        <w:r w:rsidR="00291C35" w:rsidRPr="00BE4BFF" w:rsidDel="00FD6122">
          <w:rPr>
            <w:color w:val="2E74B5" w:themeColor="accent1" w:themeShade="BF"/>
          </w:rPr>
          <w:delText>Este item tem como objetivo apresentar a(s) persona(s) do projeto.</w:delText>
        </w:r>
      </w:del>
    </w:p>
    <w:p w14:paraId="4547974F" w14:textId="77777777" w:rsidR="00781E0B" w:rsidDel="00FD6122" w:rsidRDefault="00781E0B" w:rsidP="00291C35">
      <w:pPr>
        <w:pStyle w:val="P2"/>
        <w:rPr>
          <w:del w:id="203" w:author="HENRIQUE YUI ODA" w:date="2022-09-14T08:02:00Z"/>
          <w:color w:val="2E74B5" w:themeColor="accent1" w:themeShade="BF"/>
        </w:rPr>
      </w:pPr>
    </w:p>
    <w:p w14:paraId="7899270E" w14:textId="267C4258" w:rsidR="00FD6122" w:rsidRDefault="00FD6122" w:rsidP="00FD6122">
      <w:pPr>
        <w:pStyle w:val="P2"/>
        <w:rPr>
          <w:ins w:id="204" w:author="HENRIQUE YUI ODA" w:date="2022-09-14T08:02:00Z"/>
          <w:color w:val="2E74B5" w:themeColor="accent1" w:themeShade="BF"/>
        </w:rPr>
      </w:pPr>
    </w:p>
    <w:p w14:paraId="7F9B861A" w14:textId="7C86C05E" w:rsidR="00124CD3" w:rsidRDefault="00124CD3">
      <w:pPr>
        <w:pStyle w:val="P2"/>
        <w:ind w:left="0"/>
        <w:rPr>
          <w:i/>
          <w:iCs/>
          <w:color w:val="2E74B5" w:themeColor="accent1" w:themeShade="BF"/>
        </w:rPr>
      </w:pPr>
      <w:del w:id="205" w:author="HENRIQUE YUI ODA" w:date="2022-09-14T08:02:00Z">
        <w:r w:rsidRPr="00C12553" w:rsidDel="00FD6122">
          <w:rPr>
            <w:i/>
            <w:iCs/>
            <w:color w:val="2E74B5" w:themeColor="accent1" w:themeShade="BF"/>
          </w:rPr>
          <w:delText xml:space="preserve">Disciplina de Apoio: </w:delText>
        </w:r>
        <w:r w:rsidDel="00FD6122">
          <w:rPr>
            <w:i/>
            <w:iCs/>
            <w:color w:val="2E74B5" w:themeColor="accent1" w:themeShade="BF"/>
          </w:rPr>
          <w:delText>Interface e Experiência do Usuário.</w:delText>
        </w:r>
      </w:del>
    </w:p>
    <w:p w14:paraId="588EBF32" w14:textId="77777777" w:rsidR="00781E0B" w:rsidRPr="00AB7E01" w:rsidDel="00FD6122" w:rsidRDefault="00781E0B" w:rsidP="00781E0B">
      <w:pPr>
        <w:pStyle w:val="P2"/>
        <w:ind w:left="0"/>
        <w:rPr>
          <w:del w:id="206" w:author="HENRIQUE YUI ODA" w:date="2022-09-14T08:02:00Z"/>
          <w:color w:val="2E74B5" w:themeColor="accent1" w:themeShade="BF"/>
        </w:rPr>
      </w:pPr>
    </w:p>
    <w:p w14:paraId="31308790" w14:textId="77777777" w:rsidR="00291C35" w:rsidRDefault="00291C35">
      <w:pPr>
        <w:pStyle w:val="P2"/>
        <w:ind w:left="0"/>
        <w:pPrChange w:id="207" w:author="HENRIQUE YUI ODA" w:date="2022-09-14T08:03:00Z">
          <w:pPr>
            <w:pStyle w:val="P2"/>
          </w:pPr>
        </w:pPrChange>
      </w:pPr>
    </w:p>
    <w:p w14:paraId="2DCD5C3B" w14:textId="681A31FD" w:rsidR="00291C35" w:rsidRDefault="00291C35" w:rsidP="00291C35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08" w:name="_Toc111126268"/>
      <w:r>
        <w:rPr>
          <w:lang w:val="pt-BR"/>
        </w:rPr>
        <w:t>Design de Interface</w:t>
      </w:r>
      <w:bookmarkEnd w:id="208"/>
    </w:p>
    <w:p w14:paraId="4FFCAB6C" w14:textId="1A60AAFD" w:rsidR="00781E0B" w:rsidRDefault="000D2AA7" w:rsidP="00781E0B">
      <w:pPr>
        <w:pStyle w:val="Titulo1"/>
        <w:numPr>
          <w:ilvl w:val="0"/>
          <w:numId w:val="0"/>
        </w:numPr>
        <w:tabs>
          <w:tab w:val="left" w:pos="708"/>
        </w:tabs>
        <w:ind w:left="720"/>
        <w:rPr>
          <w:lang w:val="pt-BR"/>
        </w:rPr>
      </w:pPr>
      <w:r w:rsidRPr="00781E0B">
        <w:rPr>
          <w:noProof/>
          <w:color w:val="2E74B5" w:themeColor="accent1" w:themeShade="BF"/>
        </w:rPr>
        <w:drawing>
          <wp:anchor distT="0" distB="0" distL="114300" distR="114300" simplePos="0" relativeHeight="251659264" behindDoc="1" locked="0" layoutInCell="1" allowOverlap="1" wp14:anchorId="192BE007" wp14:editId="266A1C0A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598795" cy="3604260"/>
            <wp:effectExtent l="0" t="0" r="1905" b="0"/>
            <wp:wrapTight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ight>
            <wp:docPr id="4" name="Imagem 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 com confiança méd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7CDB3" w14:textId="63D91753" w:rsidR="00291C35" w:rsidRDefault="00291C35" w:rsidP="00781E0B">
      <w:pPr>
        <w:pStyle w:val="P2"/>
        <w:jc w:val="left"/>
        <w:rPr>
          <w:color w:val="2E74B5" w:themeColor="accent1" w:themeShade="BF"/>
        </w:rPr>
      </w:pPr>
    </w:p>
    <w:p w14:paraId="625AA132" w14:textId="3C129D6E" w:rsidR="00781E0B" w:rsidRDefault="00781E0B" w:rsidP="00781E0B">
      <w:pPr>
        <w:pStyle w:val="P2"/>
        <w:jc w:val="center"/>
        <w:rPr>
          <w:color w:val="2E74B5" w:themeColor="accent1" w:themeShade="BF"/>
        </w:rPr>
      </w:pPr>
    </w:p>
    <w:p w14:paraId="645410B3" w14:textId="77777777" w:rsidR="00781E0B" w:rsidRPr="00781E0B" w:rsidRDefault="00781E0B" w:rsidP="000D2AA7">
      <w:pPr>
        <w:pStyle w:val="P2"/>
        <w:ind w:left="0"/>
        <w:jc w:val="left"/>
        <w:rPr>
          <w:rFonts w:ascii="Arial" w:hAnsi="Arial" w:cs="Arial"/>
          <w:sz w:val="24"/>
          <w:szCs w:val="24"/>
        </w:rPr>
      </w:pPr>
      <w:r w:rsidRPr="00781E0B">
        <w:rPr>
          <w:rFonts w:ascii="Arial" w:hAnsi="Arial" w:cs="Arial"/>
          <w:b/>
          <w:bCs/>
          <w:sz w:val="24"/>
          <w:szCs w:val="24"/>
        </w:rPr>
        <w:t>LINK DO LUCIDSPARK</w:t>
      </w:r>
      <w:r w:rsidRPr="00781E0B">
        <w:rPr>
          <w:rFonts w:ascii="Arial" w:hAnsi="Arial" w:cs="Arial"/>
          <w:sz w:val="24"/>
          <w:szCs w:val="24"/>
        </w:rPr>
        <w:t xml:space="preserve">: </w:t>
      </w:r>
    </w:p>
    <w:p w14:paraId="312E688B" w14:textId="0D9D75C1" w:rsidR="00781E0B" w:rsidRDefault="00000000" w:rsidP="000D2AA7">
      <w:pPr>
        <w:pStyle w:val="P2"/>
        <w:ind w:left="0"/>
        <w:jc w:val="left"/>
        <w:rPr>
          <w:rFonts w:ascii="Arial" w:hAnsi="Arial" w:cs="Arial"/>
          <w:sz w:val="24"/>
          <w:szCs w:val="24"/>
        </w:rPr>
      </w:pPr>
      <w:hyperlink r:id="rId10" w:history="1">
        <w:r w:rsidR="000D2AA7" w:rsidRPr="00BB471B">
          <w:rPr>
            <w:rStyle w:val="Hyperlink"/>
            <w:rFonts w:ascii="Arial" w:hAnsi="Arial" w:cs="Arial"/>
            <w:sz w:val="24"/>
            <w:szCs w:val="24"/>
          </w:rPr>
          <w:t>https://lucid.app/lucidspark/107b4898-0502-4c36a30b-9fbf74608967/edit?viewport_loc=1724%2C316%2C7687%2C3752%2C0_0&amp;invitationId=inv_060068eb-a180-4e8f-a501-f3b24939d396#</w:t>
        </w:r>
      </w:hyperlink>
    </w:p>
    <w:p w14:paraId="46CB3314" w14:textId="78CB3464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26A5C69B" w14:textId="7AF03204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6BBBCB12" w14:textId="782C92CE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6108E344" w14:textId="77777777" w:rsidR="002070A5" w:rsidRDefault="002070A5" w:rsidP="00781E0B">
      <w:pPr>
        <w:pStyle w:val="P2"/>
        <w:jc w:val="left"/>
        <w:rPr>
          <w:rFonts w:ascii="Arial" w:hAnsi="Arial" w:cs="Arial"/>
        </w:rPr>
      </w:pPr>
    </w:p>
    <w:p w14:paraId="4BD304A7" w14:textId="1BB3CC0B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5BA78AC0" w14:textId="77777777" w:rsidR="002070A5" w:rsidRDefault="002070A5" w:rsidP="00781E0B">
      <w:pPr>
        <w:pStyle w:val="P2"/>
        <w:jc w:val="left"/>
        <w:rPr>
          <w:rFonts w:ascii="Arial" w:hAnsi="Arial" w:cs="Arial"/>
        </w:rPr>
      </w:pPr>
    </w:p>
    <w:p w14:paraId="228F799C" w14:textId="74121943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75601F2A" w14:textId="3809C69A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6A14DB55" w14:textId="46F77224" w:rsidR="00781E0B" w:rsidRDefault="00781E0B" w:rsidP="00781E0B">
      <w:pPr>
        <w:pStyle w:val="P2"/>
        <w:jc w:val="left"/>
        <w:rPr>
          <w:rFonts w:ascii="Arial" w:hAnsi="Arial" w:cs="Arial"/>
        </w:rPr>
      </w:pPr>
    </w:p>
    <w:p w14:paraId="1DE2A240" w14:textId="5EED345F" w:rsidR="00F560E4" w:rsidRDefault="002070A5" w:rsidP="002070A5">
      <w:pPr>
        <w:pStyle w:val="P2"/>
        <w:tabs>
          <w:tab w:val="left" w:pos="2145"/>
        </w:tabs>
        <w:jc w:val="left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</w:p>
    <w:p w14:paraId="12AE2C1C" w14:textId="369C32D3" w:rsidR="00291C35" w:rsidRPr="002070A5" w:rsidRDefault="00291C35" w:rsidP="002070A5"/>
    <w:p w14:paraId="3EDEE04D" w14:textId="2D03A06A" w:rsidR="00291C35" w:rsidRDefault="00291C35" w:rsidP="00291C35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09" w:name="_Toc111126269"/>
      <w:r>
        <w:rPr>
          <w:lang w:val="pt-BR"/>
        </w:rPr>
        <w:t>Protótipo de Telas</w:t>
      </w:r>
      <w:bookmarkEnd w:id="209"/>
    </w:p>
    <w:p w14:paraId="7F2DCDE2" w14:textId="77777777" w:rsidR="002070A5" w:rsidRPr="002070A5" w:rsidRDefault="002070A5" w:rsidP="002070A5">
      <w:pPr>
        <w:pStyle w:val="Titulo1"/>
        <w:numPr>
          <w:ilvl w:val="0"/>
          <w:numId w:val="0"/>
        </w:numPr>
        <w:tabs>
          <w:tab w:val="left" w:pos="708"/>
        </w:tabs>
        <w:ind w:left="720"/>
        <w:rPr>
          <w:sz w:val="20"/>
          <w:lang w:val="pt-BR"/>
        </w:rPr>
      </w:pPr>
    </w:p>
    <w:p w14:paraId="4EB28778" w14:textId="2DB97BF5" w:rsidR="004437CF" w:rsidRDefault="00781E0B" w:rsidP="00781E0B">
      <w:pPr>
        <w:pStyle w:val="P2"/>
        <w:jc w:val="center"/>
        <w:rPr>
          <w:color w:val="2E74B5" w:themeColor="accent1" w:themeShade="BF"/>
        </w:rPr>
      </w:pPr>
      <w:r w:rsidRPr="00781E0B">
        <w:rPr>
          <w:noProof/>
          <w:color w:val="2E74B5" w:themeColor="accent1" w:themeShade="BF"/>
        </w:rPr>
        <w:drawing>
          <wp:inline distT="0" distB="0" distL="0" distR="0" wp14:anchorId="3FD52F49" wp14:editId="1243EAEF">
            <wp:extent cx="3271524" cy="3448050"/>
            <wp:effectExtent l="0" t="0" r="5080" b="0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7521" cy="35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8C37" w14:textId="1458D4C8" w:rsidR="00781E0B" w:rsidRDefault="00781E0B" w:rsidP="000D2AA7">
      <w:pPr>
        <w:pStyle w:val="P2"/>
        <w:jc w:val="center"/>
        <w:rPr>
          <w:color w:val="2E74B5" w:themeColor="accent1" w:themeShade="BF"/>
        </w:rPr>
      </w:pPr>
      <w:r w:rsidRPr="00781E0B">
        <w:rPr>
          <w:noProof/>
          <w:color w:val="2E74B5" w:themeColor="accent1" w:themeShade="BF"/>
        </w:rPr>
        <w:drawing>
          <wp:inline distT="0" distB="0" distL="0" distR="0" wp14:anchorId="6CB4585B" wp14:editId="0A29553C">
            <wp:extent cx="3228975" cy="3454252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7629" cy="35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61B8" w14:textId="6EA2B667" w:rsidR="00781E0B" w:rsidRDefault="000D2AA7" w:rsidP="000D2AA7">
      <w:pPr>
        <w:pStyle w:val="P2"/>
        <w:jc w:val="center"/>
        <w:rPr>
          <w:color w:val="2E74B5" w:themeColor="accent1" w:themeShade="BF"/>
        </w:rPr>
      </w:pPr>
      <w:r w:rsidRPr="000D2AA7">
        <w:rPr>
          <w:noProof/>
          <w:color w:val="2E74B5" w:themeColor="accent1" w:themeShade="BF"/>
        </w:rPr>
        <w:lastRenderedPageBreak/>
        <w:drawing>
          <wp:inline distT="0" distB="0" distL="0" distR="0" wp14:anchorId="67D63FF1" wp14:editId="3062FC8F">
            <wp:extent cx="3711316" cy="3862395"/>
            <wp:effectExtent l="0" t="0" r="3810" b="5080"/>
            <wp:docPr id="8" name="Imagem 8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1167" cy="387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AB32" w14:textId="545C7E54" w:rsidR="00781E0B" w:rsidRDefault="000D2AA7" w:rsidP="000D2AA7">
      <w:pPr>
        <w:pStyle w:val="P2"/>
        <w:jc w:val="center"/>
        <w:rPr>
          <w:color w:val="2E74B5" w:themeColor="accent1" w:themeShade="BF"/>
        </w:rPr>
      </w:pPr>
      <w:r w:rsidRPr="000D2AA7">
        <w:rPr>
          <w:noProof/>
          <w:color w:val="2E74B5" w:themeColor="accent1" w:themeShade="BF"/>
        </w:rPr>
        <w:drawing>
          <wp:inline distT="0" distB="0" distL="0" distR="0" wp14:anchorId="2C237EF6" wp14:editId="2BD53574">
            <wp:extent cx="3741219" cy="3905885"/>
            <wp:effectExtent l="0" t="0" r="0" b="0"/>
            <wp:docPr id="9" name="Imagem 9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6394" cy="394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4A1F" w14:textId="4C571D23" w:rsidR="00781E0B" w:rsidRDefault="000D2AA7" w:rsidP="000D2AA7">
      <w:pPr>
        <w:pStyle w:val="P2"/>
        <w:jc w:val="center"/>
        <w:rPr>
          <w:color w:val="2E74B5" w:themeColor="accent1" w:themeShade="BF"/>
        </w:rPr>
      </w:pPr>
      <w:r w:rsidRPr="000D2AA7">
        <w:rPr>
          <w:noProof/>
          <w:color w:val="2E74B5" w:themeColor="accent1" w:themeShade="BF"/>
        </w:rPr>
        <w:lastRenderedPageBreak/>
        <w:drawing>
          <wp:inline distT="0" distB="0" distL="0" distR="0" wp14:anchorId="32EFEF62" wp14:editId="4E75E55B">
            <wp:extent cx="3728851" cy="3948197"/>
            <wp:effectExtent l="0" t="0" r="508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069" cy="39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CA7" w14:textId="4ED84116" w:rsidR="00781E0B" w:rsidRDefault="000D2AA7" w:rsidP="000D2AA7">
      <w:pPr>
        <w:pStyle w:val="P2"/>
        <w:jc w:val="center"/>
        <w:rPr>
          <w:i/>
          <w:iCs/>
          <w:color w:val="2E74B5" w:themeColor="accent1" w:themeShade="BF"/>
        </w:rPr>
      </w:pPr>
      <w:r w:rsidRPr="000D2AA7">
        <w:rPr>
          <w:i/>
          <w:iCs/>
          <w:noProof/>
          <w:color w:val="2E74B5" w:themeColor="accent1" w:themeShade="BF"/>
        </w:rPr>
        <w:drawing>
          <wp:inline distT="0" distB="0" distL="0" distR="0" wp14:anchorId="5945BDE2" wp14:editId="1AAFD726">
            <wp:extent cx="3716976" cy="3872936"/>
            <wp:effectExtent l="0" t="0" r="0" b="0"/>
            <wp:docPr id="11" name="Imagem 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Cart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170" cy="3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5EFD" w14:textId="709BD361" w:rsidR="004437CF" w:rsidRDefault="000D2AA7" w:rsidP="000D2AA7">
      <w:pPr>
        <w:pStyle w:val="P2"/>
        <w:jc w:val="center"/>
        <w:rPr>
          <w:i/>
          <w:iCs/>
          <w:color w:val="2E74B5" w:themeColor="accent1" w:themeShade="BF"/>
        </w:rPr>
      </w:pPr>
      <w:r w:rsidRPr="000D2AA7">
        <w:rPr>
          <w:i/>
          <w:iCs/>
          <w:noProof/>
          <w:color w:val="2E74B5" w:themeColor="accent1" w:themeShade="BF"/>
        </w:rPr>
        <w:lastRenderedPageBreak/>
        <w:drawing>
          <wp:inline distT="0" distB="0" distL="0" distR="0" wp14:anchorId="25092128" wp14:editId="19B2147C">
            <wp:extent cx="3668232" cy="3897087"/>
            <wp:effectExtent l="0" t="0" r="8890" b="8255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265" cy="392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6F90" w14:textId="6B31859E" w:rsidR="00781E0B" w:rsidRDefault="000D2AA7" w:rsidP="000D2AA7">
      <w:pPr>
        <w:pStyle w:val="P2"/>
        <w:jc w:val="center"/>
        <w:rPr>
          <w:i/>
          <w:iCs/>
          <w:color w:val="2E74B5" w:themeColor="accent1" w:themeShade="BF"/>
        </w:rPr>
      </w:pPr>
      <w:r w:rsidRPr="000D2AA7">
        <w:rPr>
          <w:i/>
          <w:iCs/>
          <w:noProof/>
          <w:color w:val="2E74B5" w:themeColor="accent1" w:themeShade="BF"/>
        </w:rPr>
        <w:drawing>
          <wp:inline distT="0" distB="0" distL="0" distR="0" wp14:anchorId="65DFFB14" wp14:editId="35B7996A">
            <wp:extent cx="3681914" cy="3817088"/>
            <wp:effectExtent l="0" t="0" r="0" b="0"/>
            <wp:docPr id="13" name="Imagem 1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, Cart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9509" cy="38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34E2" w14:textId="79CD71EF" w:rsidR="00781E0B" w:rsidRDefault="000D2AA7" w:rsidP="000D2AA7">
      <w:pPr>
        <w:pStyle w:val="P2"/>
        <w:jc w:val="center"/>
        <w:rPr>
          <w:i/>
          <w:iCs/>
          <w:color w:val="2E74B5" w:themeColor="accent1" w:themeShade="BF"/>
        </w:rPr>
      </w:pPr>
      <w:r w:rsidRPr="000D2AA7">
        <w:rPr>
          <w:i/>
          <w:iCs/>
          <w:noProof/>
          <w:color w:val="2E74B5" w:themeColor="accent1" w:themeShade="BF"/>
        </w:rPr>
        <w:lastRenderedPageBreak/>
        <w:drawing>
          <wp:inline distT="0" distB="0" distL="0" distR="0" wp14:anchorId="5998E897" wp14:editId="075BC555">
            <wp:extent cx="3714750" cy="3909240"/>
            <wp:effectExtent l="0" t="0" r="0" b="0"/>
            <wp:docPr id="15" name="Imagem 1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, Cart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741" cy="39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5A7C" w14:textId="39FE6E2F" w:rsidR="00A846E1" w:rsidRDefault="00A846E1" w:rsidP="00F560E4">
      <w:pPr>
        <w:pStyle w:val="P2"/>
        <w:ind w:left="0"/>
        <w:rPr>
          <w:i/>
          <w:iCs/>
          <w:color w:val="2E74B5" w:themeColor="accent1" w:themeShade="BF"/>
        </w:rPr>
      </w:pPr>
    </w:p>
    <w:p w14:paraId="477A8A09" w14:textId="42A94690" w:rsidR="000D2AA7" w:rsidRPr="00781E0B" w:rsidRDefault="000D2AA7" w:rsidP="00A846E1">
      <w:pPr>
        <w:pStyle w:val="P2"/>
        <w:ind w:left="0" w:firstLine="360"/>
        <w:jc w:val="left"/>
        <w:rPr>
          <w:rFonts w:ascii="Arial" w:hAnsi="Arial" w:cs="Arial"/>
          <w:sz w:val="24"/>
          <w:szCs w:val="24"/>
        </w:rPr>
      </w:pPr>
      <w:r w:rsidRPr="00781E0B">
        <w:rPr>
          <w:rFonts w:ascii="Arial" w:hAnsi="Arial" w:cs="Arial"/>
          <w:b/>
          <w:bCs/>
          <w:sz w:val="24"/>
          <w:szCs w:val="24"/>
        </w:rPr>
        <w:t xml:space="preserve">LINK DO </w:t>
      </w:r>
      <w:r>
        <w:rPr>
          <w:rFonts w:ascii="Arial" w:hAnsi="Arial" w:cs="Arial"/>
          <w:b/>
          <w:bCs/>
          <w:sz w:val="24"/>
          <w:szCs w:val="24"/>
        </w:rPr>
        <w:t>FIGMA</w:t>
      </w:r>
      <w:r w:rsidRPr="00781E0B">
        <w:rPr>
          <w:rFonts w:ascii="Arial" w:hAnsi="Arial" w:cs="Arial"/>
          <w:sz w:val="24"/>
          <w:szCs w:val="24"/>
        </w:rPr>
        <w:t xml:space="preserve">: </w:t>
      </w:r>
    </w:p>
    <w:p w14:paraId="782CBFD5" w14:textId="4278DDF9" w:rsidR="000D2AA7" w:rsidRDefault="00000000" w:rsidP="00A846E1">
      <w:pPr>
        <w:pStyle w:val="P2"/>
        <w:ind w:left="360"/>
        <w:rPr>
          <w:rFonts w:ascii="Arial" w:hAnsi="Arial" w:cs="Arial"/>
          <w:sz w:val="24"/>
          <w:szCs w:val="24"/>
        </w:rPr>
      </w:pPr>
      <w:hyperlink r:id="rId20" w:history="1">
        <w:r w:rsidR="00A846E1" w:rsidRPr="004470AD">
          <w:rPr>
            <w:rStyle w:val="Hyperlink"/>
            <w:rFonts w:ascii="Arial" w:hAnsi="Arial" w:cs="Arial"/>
            <w:sz w:val="24"/>
            <w:szCs w:val="24"/>
          </w:rPr>
          <w:t>https://www.figma.com/file/zLd1bxy83W1ffUkJwAjgAt/DESIGN-MENU-DO-MOLEZA?node-id=0%3A1</w:t>
        </w:r>
      </w:hyperlink>
    </w:p>
    <w:p w14:paraId="7CEFEEC4" w14:textId="4528D469" w:rsidR="00781E0B" w:rsidRDefault="00781E0B" w:rsidP="000D2AA7">
      <w:pPr>
        <w:pStyle w:val="P2"/>
        <w:ind w:left="0"/>
        <w:rPr>
          <w:i/>
          <w:iCs/>
          <w:color w:val="2E74B5" w:themeColor="accent1" w:themeShade="BF"/>
        </w:rPr>
      </w:pPr>
    </w:p>
    <w:p w14:paraId="4A699D94" w14:textId="77777777" w:rsidR="00A846E1" w:rsidRDefault="00A846E1" w:rsidP="000D2AA7">
      <w:pPr>
        <w:pStyle w:val="P2"/>
        <w:ind w:left="0"/>
        <w:rPr>
          <w:i/>
          <w:iCs/>
          <w:color w:val="2E74B5" w:themeColor="accent1" w:themeShade="BF"/>
        </w:rPr>
      </w:pPr>
    </w:p>
    <w:p w14:paraId="54464B94" w14:textId="23077AB7" w:rsidR="004437CF" w:rsidRDefault="004437CF" w:rsidP="004437CF">
      <w:pPr>
        <w:pStyle w:val="Titulo1"/>
        <w:numPr>
          <w:ilvl w:val="0"/>
          <w:numId w:val="36"/>
        </w:numPr>
        <w:rPr>
          <w:lang w:val="pt-BR"/>
        </w:rPr>
      </w:pPr>
      <w:bookmarkStart w:id="210" w:name="_Toc111126270"/>
      <w:r>
        <w:rPr>
          <w:lang w:val="pt-BR"/>
        </w:rPr>
        <w:t>Implementação</w:t>
      </w:r>
      <w:bookmarkEnd w:id="210"/>
    </w:p>
    <w:p w14:paraId="70FB9000" w14:textId="585D3AEA" w:rsidR="00A846E1" w:rsidRPr="002B1BCA" w:rsidRDefault="00154229" w:rsidP="00A846E1">
      <w:pPr>
        <w:pStyle w:val="Titulo1"/>
        <w:numPr>
          <w:ilvl w:val="0"/>
          <w:numId w:val="0"/>
        </w:numPr>
        <w:ind w:left="720"/>
        <w:rPr>
          <w:sz w:val="24"/>
          <w:szCs w:val="18"/>
          <w:lang w:val="pt-BR"/>
        </w:rPr>
      </w:pPr>
      <w:r w:rsidRPr="002B1BCA">
        <w:rPr>
          <w:sz w:val="24"/>
          <w:szCs w:val="18"/>
          <w:lang w:val="pt-BR"/>
        </w:rPr>
        <w:t xml:space="preserve">GitHub: </w:t>
      </w:r>
      <w:r w:rsidR="002B1BCA" w:rsidRPr="002B1BCA">
        <w:rPr>
          <w:b w:val="0"/>
          <w:bCs/>
          <w:sz w:val="24"/>
          <w:szCs w:val="18"/>
          <w:lang w:val="pt-BR"/>
        </w:rPr>
        <w:t>https://github.com/henriqueoda/pi_moleza</w:t>
      </w:r>
    </w:p>
    <w:p w14:paraId="3979C578" w14:textId="0F995EA5" w:rsidR="00A846E1" w:rsidRDefault="00A846E1" w:rsidP="00A846E1">
      <w:pPr>
        <w:pStyle w:val="Titulo1"/>
        <w:numPr>
          <w:ilvl w:val="0"/>
          <w:numId w:val="0"/>
        </w:numPr>
        <w:ind w:left="720"/>
        <w:rPr>
          <w:lang w:val="pt-BR"/>
        </w:rPr>
      </w:pPr>
    </w:p>
    <w:p w14:paraId="09D08F73" w14:textId="211BE866" w:rsidR="00A846E1" w:rsidRDefault="00A846E1" w:rsidP="00A846E1">
      <w:pPr>
        <w:pStyle w:val="Titulo1"/>
        <w:numPr>
          <w:ilvl w:val="0"/>
          <w:numId w:val="0"/>
        </w:numPr>
        <w:ind w:left="720"/>
        <w:rPr>
          <w:lang w:val="pt-BR"/>
        </w:rPr>
      </w:pPr>
    </w:p>
    <w:p w14:paraId="46AF5EAE" w14:textId="50D019F1" w:rsidR="00A846E1" w:rsidRDefault="00A846E1" w:rsidP="00A846E1">
      <w:pPr>
        <w:pStyle w:val="Titulo1"/>
        <w:numPr>
          <w:ilvl w:val="0"/>
          <w:numId w:val="0"/>
        </w:numPr>
        <w:ind w:left="720"/>
        <w:rPr>
          <w:lang w:val="pt-BR"/>
        </w:rPr>
      </w:pPr>
    </w:p>
    <w:p w14:paraId="5A801F7F" w14:textId="00452907" w:rsidR="00A846E1" w:rsidRDefault="00A846E1" w:rsidP="00A846E1">
      <w:pPr>
        <w:pStyle w:val="Titulo1"/>
        <w:numPr>
          <w:ilvl w:val="0"/>
          <w:numId w:val="0"/>
        </w:numPr>
        <w:ind w:left="720"/>
        <w:rPr>
          <w:lang w:val="pt-BR"/>
        </w:rPr>
      </w:pPr>
    </w:p>
    <w:p w14:paraId="78439581" w14:textId="53CB7D42" w:rsidR="00A846E1" w:rsidRDefault="00A846E1" w:rsidP="00A846E1">
      <w:pPr>
        <w:pStyle w:val="Titulo1"/>
        <w:numPr>
          <w:ilvl w:val="0"/>
          <w:numId w:val="0"/>
        </w:numPr>
        <w:ind w:left="720"/>
        <w:rPr>
          <w:lang w:val="pt-BR"/>
        </w:rPr>
      </w:pPr>
    </w:p>
    <w:p w14:paraId="08290776" w14:textId="53A14F35" w:rsidR="000D2AA7" w:rsidRDefault="000D2AA7" w:rsidP="000D2AA7">
      <w:pPr>
        <w:pStyle w:val="P2"/>
        <w:tabs>
          <w:tab w:val="left" w:pos="5850"/>
        </w:tabs>
        <w:ind w:left="0"/>
      </w:pPr>
    </w:p>
    <w:p w14:paraId="6E6897B7" w14:textId="77777777" w:rsidR="00A846E1" w:rsidRDefault="00A846E1" w:rsidP="000D2AA7">
      <w:pPr>
        <w:pStyle w:val="P2"/>
        <w:tabs>
          <w:tab w:val="left" w:pos="5850"/>
        </w:tabs>
        <w:ind w:left="0"/>
      </w:pPr>
    </w:p>
    <w:p w14:paraId="5CC89576" w14:textId="1234BDFD" w:rsidR="00291C35" w:rsidRDefault="00291C35" w:rsidP="00291C35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11" w:name="_Toc111126271"/>
      <w:r>
        <w:rPr>
          <w:lang w:val="pt-BR"/>
        </w:rPr>
        <w:t>Validação d</w:t>
      </w:r>
      <w:r w:rsidR="008D1732">
        <w:rPr>
          <w:lang w:val="pt-BR"/>
        </w:rPr>
        <w:t>e Usabilidade</w:t>
      </w:r>
      <w:bookmarkEnd w:id="211"/>
      <w:r w:rsidR="00A846E1">
        <w:rPr>
          <w:lang w:val="pt-BR"/>
        </w:rPr>
        <w:t xml:space="preserve">: </w:t>
      </w:r>
      <w:r w:rsidR="00A846E1" w:rsidRPr="002070A5">
        <w:rPr>
          <w:b w:val="0"/>
          <w:bCs/>
          <w:sz w:val="24"/>
          <w:szCs w:val="18"/>
          <w:lang w:val="pt-BR"/>
        </w:rPr>
        <w:t>Italo, aluno da Mauá</w:t>
      </w:r>
    </w:p>
    <w:p w14:paraId="08F0BC54" w14:textId="77777777" w:rsidR="00A846E1" w:rsidRDefault="00A846E1" w:rsidP="00A846E1">
      <w:pPr>
        <w:pStyle w:val="Titulo1"/>
        <w:numPr>
          <w:ilvl w:val="0"/>
          <w:numId w:val="0"/>
        </w:numPr>
        <w:tabs>
          <w:tab w:val="left" w:pos="708"/>
        </w:tabs>
        <w:ind w:left="720"/>
        <w:rPr>
          <w:lang w:val="pt-BR"/>
        </w:rPr>
      </w:pPr>
    </w:p>
    <w:p w14:paraId="1A5CAA6E" w14:textId="5BEF861C" w:rsidR="00291C35" w:rsidRPr="00E52D63" w:rsidRDefault="00E52D63" w:rsidP="00291C35">
      <w:pPr>
        <w:pStyle w:val="P2"/>
        <w:rPr>
          <w:rFonts w:ascii="Arial" w:hAnsi="Arial" w:cs="Arial"/>
          <w:b/>
          <w:bCs/>
          <w:sz w:val="24"/>
          <w:szCs w:val="24"/>
        </w:rPr>
      </w:pPr>
      <w:r w:rsidRPr="00E52D63">
        <w:rPr>
          <w:rFonts w:ascii="Arial" w:hAnsi="Arial" w:cs="Arial"/>
          <w:b/>
          <w:bCs/>
          <w:sz w:val="24"/>
          <w:szCs w:val="24"/>
        </w:rPr>
        <w:t>Você achou útil a função do carrinho?</w:t>
      </w:r>
    </w:p>
    <w:p w14:paraId="199B95CB" w14:textId="13FFCD65" w:rsidR="00E52D63" w:rsidRDefault="00E52D63" w:rsidP="00E52D63">
      <w:pPr>
        <w:pStyle w:val="PargrafodaLista"/>
        <w:numPr>
          <w:ilvl w:val="0"/>
          <w:numId w:val="47"/>
        </w:numPr>
        <w:rPr>
          <w:rFonts w:ascii="Arial" w:eastAsia="Times New Roman" w:hAnsi="Arial" w:cs="Arial"/>
          <w:sz w:val="24"/>
          <w:szCs w:val="24"/>
          <w:lang w:eastAsia="pt-BR"/>
        </w:rPr>
      </w:pPr>
      <w:r w:rsidRPr="00E52D63">
        <w:rPr>
          <w:rFonts w:ascii="Arial" w:eastAsia="Times New Roman" w:hAnsi="Arial" w:cs="Arial"/>
          <w:sz w:val="24"/>
          <w:szCs w:val="24"/>
          <w:lang w:eastAsia="pt-BR"/>
        </w:rPr>
        <w:t>Achei a função do carrinho muito boa, pois me ajudou a calcular o preço total dos produtos que eu queria, podendo sempre alterar suas quantidades.</w:t>
      </w:r>
    </w:p>
    <w:p w14:paraId="57776738" w14:textId="77777777" w:rsidR="00E52D63" w:rsidRPr="00E52D63" w:rsidRDefault="00E52D63" w:rsidP="00E52D63">
      <w:pPr>
        <w:pStyle w:val="PargrafodaLista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71B0F1A" w14:textId="4C665048" w:rsidR="003D1235" w:rsidRPr="00E52D63" w:rsidRDefault="00E52D63" w:rsidP="00E52D63">
      <w:pPr>
        <w:pStyle w:val="P2"/>
        <w:rPr>
          <w:rFonts w:ascii="Arial" w:hAnsi="Arial" w:cs="Arial"/>
          <w:b/>
          <w:bCs/>
          <w:sz w:val="24"/>
          <w:szCs w:val="24"/>
        </w:rPr>
      </w:pPr>
      <w:r w:rsidRPr="00E52D63">
        <w:rPr>
          <w:rFonts w:ascii="Arial" w:hAnsi="Arial" w:cs="Arial"/>
          <w:b/>
          <w:bCs/>
          <w:sz w:val="24"/>
          <w:szCs w:val="24"/>
        </w:rPr>
        <w:t>Quais foram suas maiores dificuldades?</w:t>
      </w:r>
    </w:p>
    <w:p w14:paraId="0C22AE87" w14:textId="00822338" w:rsidR="00E52D63" w:rsidRPr="00E52D63" w:rsidRDefault="00E52D63" w:rsidP="00E52D63">
      <w:pPr>
        <w:pStyle w:val="P2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E52D63">
        <w:rPr>
          <w:rFonts w:ascii="Arial" w:hAnsi="Arial" w:cs="Arial"/>
          <w:sz w:val="24"/>
          <w:szCs w:val="24"/>
        </w:rPr>
        <w:t>Não tive nenhuma dificuldade em usar o site, porém tenho um primo deficiente auditivo que provavelmente terá problemas ao usar esse site</w:t>
      </w:r>
      <w:r w:rsidR="00A846E1">
        <w:rPr>
          <w:rFonts w:ascii="Arial" w:hAnsi="Arial" w:cs="Arial"/>
          <w:sz w:val="24"/>
          <w:szCs w:val="24"/>
        </w:rPr>
        <w:t>.</w:t>
      </w:r>
    </w:p>
    <w:p w14:paraId="6E61A8D7" w14:textId="77777777" w:rsidR="00E52D63" w:rsidRDefault="00E52D63" w:rsidP="00A846E1">
      <w:pPr>
        <w:pStyle w:val="P2"/>
        <w:ind w:left="0"/>
        <w:rPr>
          <w:rFonts w:ascii="Arial" w:hAnsi="Arial" w:cs="Arial"/>
          <w:b/>
          <w:bCs/>
          <w:sz w:val="24"/>
          <w:szCs w:val="24"/>
        </w:rPr>
      </w:pPr>
    </w:p>
    <w:p w14:paraId="43BFD241" w14:textId="5BBCA062" w:rsidR="00E52D63" w:rsidRDefault="00E52D63" w:rsidP="00291C35">
      <w:pPr>
        <w:pStyle w:val="P2"/>
        <w:rPr>
          <w:rFonts w:ascii="Arial" w:hAnsi="Arial" w:cs="Arial"/>
          <w:b/>
          <w:bCs/>
          <w:sz w:val="24"/>
          <w:szCs w:val="24"/>
        </w:rPr>
      </w:pPr>
      <w:r w:rsidRPr="00E52D63">
        <w:rPr>
          <w:rFonts w:ascii="Arial" w:hAnsi="Arial" w:cs="Arial"/>
          <w:b/>
          <w:bCs/>
          <w:sz w:val="24"/>
          <w:szCs w:val="24"/>
        </w:rPr>
        <w:t xml:space="preserve">Olhar todas as opções do cardápio foi fácil? </w:t>
      </w:r>
    </w:p>
    <w:p w14:paraId="567AB240" w14:textId="4FC13FF7" w:rsidR="00E52D63" w:rsidRPr="00E52D63" w:rsidRDefault="00E52D63" w:rsidP="00E52D63">
      <w:pPr>
        <w:pStyle w:val="P2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E52D63">
        <w:rPr>
          <w:rFonts w:ascii="Arial" w:hAnsi="Arial" w:cs="Arial"/>
          <w:sz w:val="24"/>
          <w:szCs w:val="24"/>
        </w:rPr>
        <w:t>Sim, pois as categorias já estavam divididas, e eu achei minha escolha de lanche muito mais fácil.</w:t>
      </w:r>
    </w:p>
    <w:p w14:paraId="1063F70A" w14:textId="77777777" w:rsidR="00E52D63" w:rsidRDefault="00E52D63" w:rsidP="00291C35">
      <w:pPr>
        <w:pStyle w:val="P2"/>
        <w:rPr>
          <w:rFonts w:ascii="Arial" w:hAnsi="Arial" w:cs="Arial"/>
          <w:b/>
          <w:bCs/>
          <w:sz w:val="24"/>
          <w:szCs w:val="24"/>
        </w:rPr>
      </w:pPr>
    </w:p>
    <w:p w14:paraId="1FF48F03" w14:textId="3C1518C4" w:rsidR="003D1235" w:rsidRPr="00E52D63" w:rsidRDefault="00E52D63" w:rsidP="00291C35">
      <w:pPr>
        <w:pStyle w:val="P2"/>
        <w:rPr>
          <w:rFonts w:ascii="Arial" w:hAnsi="Arial" w:cs="Arial"/>
          <w:b/>
          <w:bCs/>
          <w:sz w:val="24"/>
          <w:szCs w:val="24"/>
        </w:rPr>
      </w:pPr>
      <w:r w:rsidRPr="00E52D63">
        <w:rPr>
          <w:rFonts w:ascii="Arial" w:hAnsi="Arial" w:cs="Arial"/>
          <w:b/>
          <w:bCs/>
          <w:sz w:val="24"/>
          <w:szCs w:val="24"/>
        </w:rPr>
        <w:t>A página de "Sobre" te ajudou a conhecer melhor o "Moleza"?</w:t>
      </w:r>
    </w:p>
    <w:p w14:paraId="40119D4E" w14:textId="23C5ABDE" w:rsidR="00E52D63" w:rsidRDefault="00E52D63" w:rsidP="00E52D63">
      <w:pPr>
        <w:pStyle w:val="P2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E52D63">
        <w:rPr>
          <w:rFonts w:ascii="Arial" w:hAnsi="Arial" w:cs="Arial"/>
          <w:sz w:val="24"/>
          <w:szCs w:val="24"/>
        </w:rPr>
        <w:t>Não, pois não haviam outras informações sobre a lanchonete além da localização.</w:t>
      </w:r>
    </w:p>
    <w:p w14:paraId="715F2F79" w14:textId="77777777" w:rsidR="00E52D63" w:rsidRDefault="00E52D63" w:rsidP="00E52D63">
      <w:pPr>
        <w:pStyle w:val="P2"/>
        <w:rPr>
          <w:rFonts w:ascii="Arial" w:hAnsi="Arial" w:cs="Arial"/>
          <w:sz w:val="24"/>
          <w:szCs w:val="24"/>
        </w:rPr>
      </w:pPr>
    </w:p>
    <w:p w14:paraId="34F4AFA5" w14:textId="77777777" w:rsidR="00E52D63" w:rsidRPr="00E52D63" w:rsidRDefault="00E52D63" w:rsidP="00E52D63">
      <w:pPr>
        <w:pStyle w:val="P2"/>
        <w:rPr>
          <w:rFonts w:ascii="Arial" w:hAnsi="Arial" w:cs="Arial"/>
          <w:b/>
          <w:bCs/>
        </w:rPr>
      </w:pPr>
      <w:r w:rsidRPr="00E52D63">
        <w:rPr>
          <w:rFonts w:ascii="Arial" w:hAnsi="Arial" w:cs="Arial"/>
          <w:b/>
          <w:bCs/>
          <w:sz w:val="24"/>
          <w:szCs w:val="24"/>
        </w:rPr>
        <w:t>Para você é importante termos uma página de feedback?</w:t>
      </w:r>
    </w:p>
    <w:p w14:paraId="44209C94" w14:textId="100F45C7" w:rsidR="00E52D63" w:rsidRPr="00E52D63" w:rsidRDefault="00E52D63" w:rsidP="00E52D63">
      <w:pPr>
        <w:pStyle w:val="P2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E52D63">
        <w:rPr>
          <w:rFonts w:ascii="Arial" w:hAnsi="Arial" w:cs="Arial"/>
          <w:sz w:val="24"/>
          <w:szCs w:val="24"/>
        </w:rPr>
        <w:t>Sim, pois pude dar minha opinião, ajudando a lanchonete a crescer cada vez mais, porém não soube quando a mensagem foi enviada, pois não havia uma tela de confirmação.</w:t>
      </w:r>
    </w:p>
    <w:p w14:paraId="72900056" w14:textId="15298240" w:rsidR="00E52D63" w:rsidRDefault="00E52D63" w:rsidP="00E52D63">
      <w:pPr>
        <w:pStyle w:val="P2"/>
        <w:ind w:left="0"/>
      </w:pPr>
    </w:p>
    <w:p w14:paraId="74767C08" w14:textId="1F0049C5" w:rsidR="00E52D63" w:rsidRDefault="00E52D63" w:rsidP="00E52D63">
      <w:pPr>
        <w:pStyle w:val="P2"/>
        <w:ind w:left="0"/>
      </w:pPr>
    </w:p>
    <w:p w14:paraId="691ABA4B" w14:textId="4CB3775B" w:rsidR="00A846E1" w:rsidRDefault="00A846E1" w:rsidP="00E52D63">
      <w:pPr>
        <w:pStyle w:val="P2"/>
        <w:ind w:left="0"/>
      </w:pPr>
    </w:p>
    <w:p w14:paraId="1BF6C683" w14:textId="77777777" w:rsidR="00F560E4" w:rsidRDefault="00F560E4" w:rsidP="00E52D63">
      <w:pPr>
        <w:pStyle w:val="P2"/>
        <w:ind w:left="0"/>
      </w:pPr>
    </w:p>
    <w:p w14:paraId="119633FB" w14:textId="212EE7DE" w:rsidR="00A846E1" w:rsidRDefault="00A846E1" w:rsidP="00E52D63">
      <w:pPr>
        <w:pStyle w:val="P2"/>
        <w:ind w:left="0"/>
      </w:pPr>
    </w:p>
    <w:p w14:paraId="1F81FF99" w14:textId="05CEB848" w:rsidR="00A846E1" w:rsidRDefault="00A846E1" w:rsidP="00E52D63">
      <w:pPr>
        <w:pStyle w:val="P2"/>
        <w:ind w:left="0"/>
      </w:pPr>
    </w:p>
    <w:p w14:paraId="66804C0A" w14:textId="1FF35DD0" w:rsidR="00A846E1" w:rsidRDefault="00A846E1" w:rsidP="00E52D63">
      <w:pPr>
        <w:pStyle w:val="P2"/>
        <w:ind w:left="0"/>
      </w:pPr>
    </w:p>
    <w:p w14:paraId="5662B6B9" w14:textId="180DBB8A" w:rsidR="00A846E1" w:rsidRDefault="00A846E1" w:rsidP="00E52D63">
      <w:pPr>
        <w:pStyle w:val="P2"/>
        <w:ind w:left="0"/>
      </w:pPr>
    </w:p>
    <w:p w14:paraId="2DF2F2FA" w14:textId="2C951FC0" w:rsidR="00A846E1" w:rsidRDefault="00A846E1" w:rsidP="00E52D63">
      <w:pPr>
        <w:pStyle w:val="P2"/>
        <w:ind w:left="0"/>
      </w:pPr>
    </w:p>
    <w:p w14:paraId="6FEFDF97" w14:textId="77777777" w:rsidR="00F560E4" w:rsidRDefault="00F560E4" w:rsidP="00E52D63">
      <w:pPr>
        <w:pStyle w:val="P2"/>
        <w:ind w:left="0"/>
      </w:pPr>
    </w:p>
    <w:p w14:paraId="71054F05" w14:textId="77777777" w:rsidR="00A846E1" w:rsidRDefault="00A846E1" w:rsidP="00E52D63">
      <w:pPr>
        <w:pStyle w:val="P2"/>
        <w:ind w:left="0"/>
      </w:pPr>
    </w:p>
    <w:p w14:paraId="3838E769" w14:textId="4E00DD40" w:rsidR="003D1235" w:rsidRPr="002070A5" w:rsidRDefault="00D12016" w:rsidP="00F560E4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12" w:name="_Toc111126272"/>
      <w:r>
        <w:rPr>
          <w:lang w:val="pt-BR"/>
        </w:rPr>
        <w:t>Redesign</w:t>
      </w:r>
      <w:bookmarkEnd w:id="212"/>
      <w:r w:rsidR="002070A5">
        <w:rPr>
          <w:lang w:val="pt-BR"/>
        </w:rPr>
        <w:t xml:space="preserve">: </w:t>
      </w:r>
      <w:r w:rsidR="002070A5" w:rsidRPr="002070A5">
        <w:rPr>
          <w:b w:val="0"/>
          <w:bCs/>
          <w:sz w:val="24"/>
          <w:szCs w:val="18"/>
          <w:lang w:val="pt-BR"/>
        </w:rPr>
        <w:t>Fonte: Raleway – SansSerif</w:t>
      </w:r>
    </w:p>
    <w:p w14:paraId="228C6724" w14:textId="77777777" w:rsidR="00F560E4" w:rsidRPr="00F560E4" w:rsidRDefault="00F560E4" w:rsidP="00F560E4">
      <w:pPr>
        <w:pStyle w:val="Titulo1"/>
        <w:numPr>
          <w:ilvl w:val="0"/>
          <w:numId w:val="0"/>
        </w:numPr>
        <w:tabs>
          <w:tab w:val="left" w:pos="708"/>
        </w:tabs>
        <w:ind w:left="720"/>
        <w:rPr>
          <w:lang w:val="pt-BR"/>
        </w:rPr>
      </w:pPr>
    </w:p>
    <w:p w14:paraId="1BF98EBC" w14:textId="24F93647" w:rsidR="003D1235" w:rsidRDefault="003D1235" w:rsidP="003D1235">
      <w:pPr>
        <w:pStyle w:val="Titulo1"/>
        <w:numPr>
          <w:ilvl w:val="0"/>
          <w:numId w:val="46"/>
        </w:numPr>
        <w:tabs>
          <w:tab w:val="left" w:pos="708"/>
        </w:tabs>
        <w:rPr>
          <w:lang w:val="pt-BR"/>
        </w:rPr>
      </w:pPr>
      <w:r>
        <w:rPr>
          <w:lang w:val="pt-BR"/>
        </w:rPr>
        <w:t>TELA DE INÍCIO</w:t>
      </w:r>
    </w:p>
    <w:p w14:paraId="39417122" w14:textId="0A472396" w:rsidR="003D1235" w:rsidRDefault="003D1235" w:rsidP="003D1235">
      <w:pPr>
        <w:pStyle w:val="Titulo1"/>
        <w:numPr>
          <w:ilvl w:val="0"/>
          <w:numId w:val="0"/>
        </w:numPr>
        <w:tabs>
          <w:tab w:val="left" w:pos="708"/>
        </w:tabs>
        <w:rPr>
          <w:lang w:val="pt-BR"/>
        </w:rPr>
      </w:pPr>
      <w:r>
        <w:rPr>
          <w:noProof/>
        </w:rPr>
        <w:drawing>
          <wp:inline distT="0" distB="0" distL="0" distR="0" wp14:anchorId="0D9C65E6" wp14:editId="2262FE05">
            <wp:extent cx="5612765" cy="2749550"/>
            <wp:effectExtent l="0" t="0" r="6985" b="0"/>
            <wp:docPr id="18" name="Imagem 18" descr="Tela de celular com foto de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comid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5E97" w14:textId="77777777" w:rsidR="00E52D63" w:rsidRDefault="00E52D63" w:rsidP="003D1235">
      <w:pPr>
        <w:pStyle w:val="Titulo1"/>
        <w:numPr>
          <w:ilvl w:val="0"/>
          <w:numId w:val="0"/>
        </w:numPr>
        <w:tabs>
          <w:tab w:val="left" w:pos="708"/>
        </w:tabs>
        <w:rPr>
          <w:lang w:val="pt-BR"/>
        </w:rPr>
      </w:pPr>
    </w:p>
    <w:p w14:paraId="62DBFD66" w14:textId="77777777" w:rsidR="00F560E4" w:rsidRDefault="003D1235" w:rsidP="008D4CB2">
      <w:pPr>
        <w:pStyle w:val="Titulo1"/>
        <w:numPr>
          <w:ilvl w:val="0"/>
          <w:numId w:val="0"/>
        </w:numPr>
        <w:tabs>
          <w:tab w:val="left" w:pos="708"/>
        </w:tabs>
        <w:ind w:left="720" w:hanging="720"/>
        <w:rPr>
          <w:lang w:val="pt-BR"/>
        </w:rPr>
      </w:pPr>
      <w:r w:rsidRPr="00F560E4">
        <w:rPr>
          <w:lang w:val="pt-BR"/>
        </w:rPr>
        <w:t>TELA DO CARDÁPIO</w:t>
      </w:r>
    </w:p>
    <w:p w14:paraId="6A942776" w14:textId="07E477FE" w:rsidR="003D1235" w:rsidRPr="00F560E4" w:rsidRDefault="003D1235" w:rsidP="008D4CB2">
      <w:pPr>
        <w:pStyle w:val="Titulo1"/>
        <w:numPr>
          <w:ilvl w:val="0"/>
          <w:numId w:val="0"/>
        </w:numPr>
        <w:tabs>
          <w:tab w:val="left" w:pos="708"/>
        </w:tabs>
        <w:ind w:left="720" w:hanging="720"/>
        <w:rPr>
          <w:lang w:val="pt-BR"/>
        </w:rPr>
      </w:pPr>
      <w:r w:rsidRPr="003D1235">
        <w:rPr>
          <w:noProof/>
          <w:lang w:val="pt-BR"/>
        </w:rPr>
        <w:drawing>
          <wp:inline distT="0" distB="0" distL="0" distR="0" wp14:anchorId="72FB8B0B" wp14:editId="26078A08">
            <wp:extent cx="5612765" cy="2911475"/>
            <wp:effectExtent l="0" t="0" r="6985" b="3175"/>
            <wp:docPr id="22" name="Imagem 2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AF1F" w14:textId="77777777" w:rsidR="003D1235" w:rsidRDefault="003D1235" w:rsidP="003D1235">
      <w:pPr>
        <w:pStyle w:val="Titulo1"/>
        <w:numPr>
          <w:ilvl w:val="0"/>
          <w:numId w:val="0"/>
        </w:numPr>
        <w:tabs>
          <w:tab w:val="left" w:pos="708"/>
        </w:tabs>
        <w:ind w:left="720" w:hanging="720"/>
        <w:rPr>
          <w:lang w:val="pt-BR"/>
        </w:rPr>
      </w:pPr>
    </w:p>
    <w:p w14:paraId="62FEFD1F" w14:textId="6C02F7A6" w:rsidR="003D1235" w:rsidRDefault="003D1235" w:rsidP="003D1235">
      <w:pPr>
        <w:pStyle w:val="Titulo1"/>
        <w:numPr>
          <w:ilvl w:val="0"/>
          <w:numId w:val="46"/>
        </w:numPr>
        <w:tabs>
          <w:tab w:val="left" w:pos="708"/>
        </w:tabs>
        <w:rPr>
          <w:lang w:val="pt-BR"/>
        </w:rPr>
      </w:pPr>
      <w:r>
        <w:rPr>
          <w:lang w:val="pt-BR"/>
        </w:rPr>
        <w:t>TELA DO SOBRE</w:t>
      </w:r>
    </w:p>
    <w:p w14:paraId="48E38EC5" w14:textId="21E3BB9D" w:rsidR="003D1235" w:rsidRDefault="00154229" w:rsidP="00154229">
      <w:pPr>
        <w:pStyle w:val="Titulo1"/>
        <w:numPr>
          <w:ilvl w:val="0"/>
          <w:numId w:val="0"/>
        </w:numPr>
        <w:tabs>
          <w:tab w:val="left" w:pos="708"/>
        </w:tabs>
        <w:ind w:left="720" w:hanging="720"/>
        <w:rPr>
          <w:lang w:val="pt-BR"/>
        </w:rPr>
      </w:pPr>
      <w:r w:rsidRPr="00154229">
        <w:rPr>
          <w:lang w:val="pt-BR"/>
        </w:rPr>
        <w:drawing>
          <wp:inline distT="0" distB="0" distL="0" distR="0" wp14:anchorId="38A137AC" wp14:editId="5239E863">
            <wp:extent cx="5612765" cy="2894965"/>
            <wp:effectExtent l="0" t="0" r="6985" b="635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A344" w14:textId="77777777" w:rsidR="00E52D63" w:rsidRDefault="00E52D63" w:rsidP="00A846E1">
      <w:pPr>
        <w:pStyle w:val="Titulo1"/>
        <w:numPr>
          <w:ilvl w:val="0"/>
          <w:numId w:val="0"/>
        </w:numPr>
        <w:tabs>
          <w:tab w:val="left" w:pos="708"/>
        </w:tabs>
        <w:rPr>
          <w:lang w:val="pt-BR"/>
        </w:rPr>
      </w:pPr>
    </w:p>
    <w:p w14:paraId="4D909DC4" w14:textId="70A5B9A8" w:rsidR="003D1235" w:rsidRDefault="003D1235" w:rsidP="003D1235">
      <w:pPr>
        <w:pStyle w:val="Titulo1"/>
        <w:numPr>
          <w:ilvl w:val="0"/>
          <w:numId w:val="46"/>
        </w:numPr>
        <w:tabs>
          <w:tab w:val="left" w:pos="708"/>
        </w:tabs>
        <w:rPr>
          <w:lang w:val="pt-BR"/>
        </w:rPr>
      </w:pPr>
      <w:r>
        <w:rPr>
          <w:lang w:val="pt-BR"/>
        </w:rPr>
        <w:t>TELA DO FEEDBACK</w:t>
      </w:r>
    </w:p>
    <w:p w14:paraId="20D0586C" w14:textId="641F261A" w:rsidR="003D1235" w:rsidRDefault="003D1235" w:rsidP="003D1235">
      <w:pPr>
        <w:pStyle w:val="Titulo1"/>
        <w:numPr>
          <w:ilvl w:val="0"/>
          <w:numId w:val="0"/>
        </w:numPr>
        <w:tabs>
          <w:tab w:val="left" w:pos="708"/>
        </w:tabs>
        <w:ind w:left="720" w:hanging="720"/>
        <w:rPr>
          <w:lang w:val="pt-BR"/>
        </w:rPr>
      </w:pPr>
      <w:r>
        <w:rPr>
          <w:noProof/>
        </w:rPr>
        <w:drawing>
          <wp:inline distT="0" distB="0" distL="0" distR="0" wp14:anchorId="2C20F556" wp14:editId="2794D66E">
            <wp:extent cx="5612765" cy="2746375"/>
            <wp:effectExtent l="0" t="0" r="6985" b="0"/>
            <wp:docPr id="19" name="Imagem 19" descr="Tela de computador com texto preto sobre fundo escu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texto preto sobre fundo escur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0827" w14:textId="771382B4" w:rsidR="00CB18EE" w:rsidRDefault="00CB18EE" w:rsidP="000D2AA7">
      <w:pPr>
        <w:pStyle w:val="P2"/>
        <w:ind w:left="0"/>
      </w:pPr>
    </w:p>
    <w:p w14:paraId="428A189E" w14:textId="0C6C9E78" w:rsidR="00CB18EE" w:rsidRDefault="00CB18EE" w:rsidP="000D2AA7">
      <w:pPr>
        <w:pStyle w:val="P2"/>
        <w:ind w:left="0"/>
      </w:pPr>
    </w:p>
    <w:p w14:paraId="313F3FCC" w14:textId="73307434" w:rsidR="00F560E4" w:rsidRDefault="00F560E4" w:rsidP="000D2AA7">
      <w:pPr>
        <w:pStyle w:val="P2"/>
        <w:ind w:left="0"/>
      </w:pPr>
    </w:p>
    <w:p w14:paraId="24E6E667" w14:textId="19F4B971" w:rsidR="00F560E4" w:rsidRDefault="00F560E4" w:rsidP="000D2AA7">
      <w:pPr>
        <w:pStyle w:val="P2"/>
        <w:ind w:left="0"/>
      </w:pPr>
    </w:p>
    <w:p w14:paraId="5C7AE2B0" w14:textId="77777777" w:rsidR="00F560E4" w:rsidRDefault="00F560E4" w:rsidP="000D2AA7">
      <w:pPr>
        <w:pStyle w:val="P2"/>
        <w:ind w:left="0"/>
      </w:pPr>
    </w:p>
    <w:p w14:paraId="6A917011" w14:textId="785485C9" w:rsidR="00756605" w:rsidRDefault="00B97F75" w:rsidP="003D1235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13" w:name="_Toc111126273"/>
      <w:r w:rsidRPr="00E364EE">
        <w:rPr>
          <w:lang w:val="pt-BR"/>
        </w:rPr>
        <w:t>Questões Legais</w:t>
      </w:r>
      <w:bookmarkEnd w:id="213"/>
      <w:r w:rsidRPr="00E364EE">
        <w:rPr>
          <w:lang w:val="pt-BR"/>
        </w:rPr>
        <w:t xml:space="preserve"> </w:t>
      </w:r>
      <w:ins w:id="214" w:author="HENRIQUE YUI ODA" w:date="2022-10-13T08:11:00Z">
        <w:r w:rsidR="00203845" w:rsidRPr="00E364EE">
          <w:rPr>
            <w:lang w:val="pt-BR"/>
          </w:rPr>
          <w:t>(A</w:t>
        </w:r>
      </w:ins>
      <w:r w:rsidR="00F073AE" w:rsidRPr="00E364EE">
        <w:rPr>
          <w:lang w:val="pt-BR"/>
        </w:rPr>
        <w:t>utorização legal do dono da lanchonete</w:t>
      </w:r>
      <w:ins w:id="215" w:author="HENRIQUE YUI ODA" w:date="2022-10-13T08:12:00Z">
        <w:r w:rsidR="00203845" w:rsidRPr="00E364EE">
          <w:rPr>
            <w:lang w:val="pt-BR"/>
          </w:rPr>
          <w:t>)</w:t>
        </w:r>
      </w:ins>
    </w:p>
    <w:p w14:paraId="5D9D57CB" w14:textId="77777777" w:rsidR="00E52D63" w:rsidRPr="003D1235" w:rsidRDefault="00E52D63" w:rsidP="00E52D63">
      <w:pPr>
        <w:pStyle w:val="Titulo1"/>
        <w:numPr>
          <w:ilvl w:val="0"/>
          <w:numId w:val="0"/>
        </w:numPr>
        <w:tabs>
          <w:tab w:val="left" w:pos="708"/>
        </w:tabs>
        <w:ind w:left="720"/>
        <w:rPr>
          <w:ins w:id="216" w:author="HENRIQUE YUI ODA" w:date="2022-10-13T08:00:00Z"/>
          <w:lang w:val="pt-BR"/>
        </w:rPr>
      </w:pPr>
    </w:p>
    <w:p w14:paraId="58DA98E3" w14:textId="6F3F807B" w:rsidR="00756605" w:rsidRDefault="00756605" w:rsidP="00B97F75">
      <w:pPr>
        <w:pStyle w:val="P2"/>
        <w:rPr>
          <w:ins w:id="217" w:author="HENRIQUE YUI ODA" w:date="2022-10-13T08:00:00Z"/>
          <w:color w:val="2E74B5" w:themeColor="accent1" w:themeShade="BF"/>
        </w:rPr>
      </w:pPr>
      <w:ins w:id="218" w:author="HENRIQUE YUI ODA" w:date="2022-10-13T08:01:00Z">
        <w:r>
          <w:rPr>
            <w:noProof/>
          </w:rPr>
          <w:drawing>
            <wp:inline distT="0" distB="0" distL="0" distR="0" wp14:anchorId="55690D61" wp14:editId="320C2998">
              <wp:extent cx="5612765" cy="6800081"/>
              <wp:effectExtent l="0" t="0" r="6985" b="127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12765" cy="68000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D76A54F" w14:textId="77777777" w:rsidR="00756605" w:rsidRDefault="00756605" w:rsidP="00B97F75">
      <w:pPr>
        <w:pStyle w:val="P2"/>
        <w:rPr>
          <w:ins w:id="219" w:author="HENRIQUE YUI ODA" w:date="2022-10-13T08:00:00Z"/>
          <w:color w:val="2E74B5" w:themeColor="accent1" w:themeShade="BF"/>
        </w:rPr>
      </w:pPr>
    </w:p>
    <w:p w14:paraId="400E1BFD" w14:textId="77777777" w:rsidR="00E52D63" w:rsidRDefault="00E52D63" w:rsidP="005044FD">
      <w:pPr>
        <w:spacing w:after="160" w:line="259" w:lineRule="auto"/>
        <w:jc w:val="center"/>
        <w:rPr>
          <w:rFonts w:ascii="Arial" w:eastAsia="Calibri" w:hAnsi="Arial" w:cs="Arial"/>
          <w:b/>
          <w:sz w:val="24"/>
          <w:szCs w:val="22"/>
          <w:lang w:val="pt-BR" w:eastAsia="en-US"/>
        </w:rPr>
      </w:pPr>
    </w:p>
    <w:p w14:paraId="3D18592C" w14:textId="2B38E0A0" w:rsidR="005044FD" w:rsidRPr="005044FD" w:rsidRDefault="005044FD" w:rsidP="005044FD">
      <w:pPr>
        <w:spacing w:after="160" w:line="259" w:lineRule="auto"/>
        <w:jc w:val="center"/>
        <w:rPr>
          <w:rFonts w:ascii="Arial" w:eastAsia="Calibri" w:hAnsi="Arial" w:cs="Arial"/>
          <w:b/>
          <w:sz w:val="24"/>
          <w:szCs w:val="22"/>
          <w:lang w:val="pt-BR" w:eastAsia="en-US"/>
        </w:rPr>
      </w:pPr>
      <w:r w:rsidRPr="005044FD">
        <w:rPr>
          <w:rFonts w:ascii="Arial" w:eastAsia="Calibri" w:hAnsi="Arial" w:cs="Arial"/>
          <w:b/>
          <w:sz w:val="24"/>
          <w:szCs w:val="22"/>
          <w:lang w:val="pt-BR" w:eastAsia="en-US"/>
        </w:rPr>
        <w:t>LICENÇA UNSPLASH (SITE QUE UTILIZAMOS AS IMAGENS):</w:t>
      </w:r>
    </w:p>
    <w:p w14:paraId="0A624954" w14:textId="1DE2AFE8" w:rsidR="005044FD" w:rsidRPr="005044FD" w:rsidRDefault="005044FD" w:rsidP="005044FD">
      <w:pPr>
        <w:spacing w:after="160" w:line="259" w:lineRule="auto"/>
        <w:jc w:val="center"/>
        <w:rPr>
          <w:rFonts w:ascii="Arial" w:eastAsia="Calibri" w:hAnsi="Arial" w:cs="Arial"/>
          <w:b/>
          <w:sz w:val="24"/>
          <w:szCs w:val="22"/>
          <w:lang w:val="pt-BR" w:eastAsia="en-US"/>
        </w:rPr>
      </w:pPr>
      <w:r w:rsidRPr="005044FD">
        <w:rPr>
          <w:rFonts w:ascii="Arial" w:eastAsia="Calibri" w:hAnsi="Arial" w:cs="Arial"/>
          <w:b/>
          <w:sz w:val="24"/>
          <w:szCs w:val="22"/>
          <w:lang w:val="pt-BR" w:eastAsia="en-US"/>
        </w:rPr>
        <w:t>https://unsplash.com/@amir_v_ali</w:t>
      </w:r>
      <w:r w:rsidRPr="00587348">
        <w:rPr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60B44CB2" wp14:editId="7576A1C4">
            <wp:simplePos x="0" y="0"/>
            <wp:positionH relativeFrom="margin">
              <wp:align>right</wp:align>
            </wp:positionH>
            <wp:positionV relativeFrom="paragraph">
              <wp:posOffset>522605</wp:posOffset>
            </wp:positionV>
            <wp:extent cx="5616575" cy="2563495"/>
            <wp:effectExtent l="0" t="0" r="3175" b="8255"/>
            <wp:wrapThrough wrapText="bothSides">
              <wp:wrapPolygon edited="0">
                <wp:start x="0" y="0"/>
                <wp:lineTo x="0" y="21509"/>
                <wp:lineTo x="21539" y="21509"/>
                <wp:lineTo x="21539" y="0"/>
                <wp:lineTo x="0" y="0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995EE" w14:textId="441409B0" w:rsidR="005044FD" w:rsidRDefault="005044FD" w:rsidP="000D2AA7">
      <w:pPr>
        <w:pStyle w:val="P2"/>
        <w:ind w:left="0"/>
        <w:rPr>
          <w:color w:val="2E74B5" w:themeColor="accent1" w:themeShade="BF"/>
        </w:rPr>
      </w:pPr>
    </w:p>
    <w:p w14:paraId="07CFEC43" w14:textId="77777777" w:rsidR="005044FD" w:rsidRDefault="005044FD" w:rsidP="000D2AA7">
      <w:pPr>
        <w:pStyle w:val="P2"/>
        <w:ind w:left="0"/>
        <w:rPr>
          <w:color w:val="2E74B5" w:themeColor="accent1" w:themeShade="BF"/>
        </w:rPr>
      </w:pPr>
    </w:p>
    <w:p w14:paraId="40CAED37" w14:textId="458D79AC" w:rsidR="008C0FED" w:rsidRDefault="008C0FED" w:rsidP="008C0FED">
      <w:pPr>
        <w:pStyle w:val="Titulo1"/>
        <w:numPr>
          <w:ilvl w:val="0"/>
          <w:numId w:val="36"/>
        </w:numPr>
        <w:tabs>
          <w:tab w:val="left" w:pos="708"/>
        </w:tabs>
        <w:rPr>
          <w:lang w:val="pt-BR"/>
        </w:rPr>
      </w:pPr>
      <w:bookmarkStart w:id="220" w:name="_Toc111126274"/>
      <w:r>
        <w:rPr>
          <w:lang w:val="pt-BR"/>
        </w:rPr>
        <w:t>Aplicação e Dados Estatísticos</w:t>
      </w:r>
      <w:bookmarkEnd w:id="220"/>
      <w:r>
        <w:rPr>
          <w:lang w:val="pt-BR"/>
        </w:rPr>
        <w:t xml:space="preserve"> </w:t>
      </w:r>
    </w:p>
    <w:p w14:paraId="43FB2ECC" w14:textId="2AE6A278" w:rsidR="008C0FED" w:rsidDel="003842C5" w:rsidRDefault="008C0FED" w:rsidP="003842C5">
      <w:pPr>
        <w:pStyle w:val="PargrafodaLista"/>
        <w:jc w:val="center"/>
        <w:rPr>
          <w:del w:id="221" w:author="HENRIQUE YUI ODA" w:date="2022-09-14T09:09:00Z"/>
          <w:color w:val="2E74B5" w:themeColor="accent1" w:themeShade="BF"/>
        </w:rPr>
      </w:pPr>
      <w:del w:id="222" w:author="HENRIQUE YUI ODA" w:date="2022-09-14T09:09:00Z">
        <w:r w:rsidRPr="003842C5" w:rsidDel="003842C5">
          <w:rPr>
            <w:color w:val="2E74B5" w:themeColor="accent1" w:themeShade="BF"/>
          </w:rPr>
          <w:delText>Este item tem como objetivo dados estatísticos que podem ser aplicados no projeto.</w:delText>
        </w:r>
      </w:del>
    </w:p>
    <w:p w14:paraId="0CF1EB98" w14:textId="22D3ACE3" w:rsidR="000D3543" w:rsidRPr="00A35DC7" w:rsidDel="003842C5" w:rsidRDefault="000D3543">
      <w:pPr>
        <w:rPr>
          <w:del w:id="223" w:author="HENRIQUE YUI ODA" w:date="2022-09-14T09:09:00Z"/>
          <w:i/>
          <w:iCs/>
          <w:rPrChange w:id="224" w:author="HENRIQUE YUI ODA" w:date="2022-10-13T07:47:00Z">
            <w:rPr>
              <w:del w:id="225" w:author="HENRIQUE YUI ODA" w:date="2022-09-14T09:09:00Z"/>
            </w:rPr>
          </w:rPrChange>
        </w:rPr>
        <w:pPrChange w:id="226" w:author="HENRIQUE YUI ODA" w:date="2022-10-13T07:47:00Z">
          <w:pPr>
            <w:pStyle w:val="PargrafodaLista"/>
          </w:pPr>
        </w:pPrChange>
      </w:pPr>
      <w:del w:id="227" w:author="HENRIQUE YUI ODA" w:date="2022-09-14T09:09:00Z">
        <w:r w:rsidRPr="00A35DC7" w:rsidDel="003842C5">
          <w:rPr>
            <w:i/>
            <w:iCs/>
            <w:rPrChange w:id="228" w:author="HENRIQUE YUI ODA" w:date="2022-10-13T07:47:00Z">
              <w:rPr/>
            </w:rPrChange>
          </w:rPr>
          <w:delText>Disciplina de Apoio: Estatística.</w:delText>
        </w:r>
      </w:del>
    </w:p>
    <w:p w14:paraId="681E8712" w14:textId="3E0E1423" w:rsidR="00E402B9" w:rsidRPr="00781E0B" w:rsidDel="00E402B9" w:rsidRDefault="000D3543">
      <w:pPr>
        <w:rPr>
          <w:del w:id="229" w:author="HENRIQUE YUI ODA" w:date="2022-09-14T09:14:00Z"/>
        </w:rPr>
        <w:pPrChange w:id="230" w:author="HENRIQUE YUI ODA" w:date="2022-10-13T07:47:00Z">
          <w:pPr>
            <w:pStyle w:val="PargrafodaLista"/>
            <w:jc w:val="center"/>
          </w:pPr>
        </w:pPrChange>
      </w:pPr>
      <w:del w:id="231" w:author="HENRIQUE YUI ODA" w:date="2022-10-13T07:43:00Z">
        <w:r w:rsidDel="00A35DC7">
          <w:br w:type="page"/>
        </w:r>
      </w:del>
    </w:p>
    <w:p w14:paraId="453CA4A6" w14:textId="26E70EFF" w:rsidR="00E402B9" w:rsidRDefault="00E402B9">
      <w:pPr>
        <w:rPr>
          <w:ins w:id="232" w:author="HENRIQUE YUI ODA" w:date="2022-09-14T09:14:00Z"/>
        </w:rPr>
        <w:pPrChange w:id="233" w:author="HENRIQUE YUI ODA" w:date="2022-10-13T07:47:00Z">
          <w:pPr>
            <w:pStyle w:val="PargrafodaLista"/>
            <w:jc w:val="center"/>
          </w:pPr>
        </w:pPrChange>
      </w:pPr>
    </w:p>
    <w:p w14:paraId="09370B95" w14:textId="2A1CA95D" w:rsidR="00E402B9" w:rsidRPr="00A846E1" w:rsidRDefault="00937600" w:rsidP="00937600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A846E1">
        <w:rPr>
          <w:rFonts w:ascii="Arial" w:hAnsi="Arial" w:cs="Arial"/>
          <w:sz w:val="24"/>
          <w:szCs w:val="24"/>
        </w:rPr>
        <w:t xml:space="preserve">Para obter opiniões dos clientes da lanchonete, realizamos um questionário para saber qual era a categoria preferida dos produtos do Moleza.  </w:t>
      </w:r>
    </w:p>
    <w:p w14:paraId="410237F4" w14:textId="53217C24" w:rsidR="00937600" w:rsidRPr="00A846E1" w:rsidRDefault="00937600" w:rsidP="00937600">
      <w:pPr>
        <w:rPr>
          <w:rFonts w:ascii="Arial" w:hAnsi="Arial" w:cs="Arial"/>
          <w:sz w:val="24"/>
          <w:szCs w:val="24"/>
        </w:rPr>
      </w:pPr>
    </w:p>
    <w:p w14:paraId="46A453C2" w14:textId="3E9DF8EF" w:rsidR="00937600" w:rsidRPr="00A846E1" w:rsidRDefault="00937600" w:rsidP="00937600">
      <w:pPr>
        <w:rPr>
          <w:ins w:id="234" w:author="HENRIQUE YUI ODA" w:date="2022-09-14T09:14:00Z"/>
          <w:rFonts w:ascii="Arial" w:hAnsi="Arial" w:cs="Arial"/>
          <w:sz w:val="24"/>
          <w:szCs w:val="24"/>
          <w:rPrChange w:id="235" w:author="HENRIQUE YUI ODA" w:date="2022-09-14T09:14:00Z">
            <w:rPr>
              <w:ins w:id="236" w:author="HENRIQUE YUI ODA" w:date="2022-09-14T09:14:00Z"/>
            </w:rPr>
          </w:rPrChange>
        </w:rPr>
      </w:pPr>
      <w:r w:rsidRPr="00A846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428C9D" wp14:editId="6E4C060B">
            <wp:extent cx="5612765" cy="2361565"/>
            <wp:effectExtent l="0" t="0" r="6985" b="635"/>
            <wp:docPr id="17" name="Imagem 17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Gráfico, Gráfico de pizz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9855" w14:textId="7118D8E9" w:rsidR="008C0FED" w:rsidRPr="00A846E1" w:rsidRDefault="008C0FED" w:rsidP="003D1235">
      <w:pPr>
        <w:pStyle w:val="Titulo1"/>
        <w:numPr>
          <w:ilvl w:val="0"/>
          <w:numId w:val="0"/>
        </w:numPr>
        <w:rPr>
          <w:rFonts w:cs="Arial"/>
          <w:sz w:val="24"/>
          <w:szCs w:val="24"/>
          <w:lang w:val="pt-BR"/>
        </w:rPr>
      </w:pPr>
    </w:p>
    <w:p w14:paraId="213E905E" w14:textId="77777777" w:rsidR="000D3543" w:rsidRPr="00A846E1" w:rsidRDefault="000D3543" w:rsidP="008C0FED">
      <w:pPr>
        <w:pStyle w:val="P2"/>
        <w:rPr>
          <w:rFonts w:ascii="Arial" w:hAnsi="Arial" w:cs="Arial"/>
          <w:color w:val="2E74B5" w:themeColor="accent1" w:themeShade="BF"/>
          <w:sz w:val="24"/>
          <w:szCs w:val="24"/>
        </w:rPr>
      </w:pPr>
    </w:p>
    <w:p w14:paraId="4D995D8C" w14:textId="03A4517D" w:rsidR="00137FA2" w:rsidRPr="00A846E1" w:rsidRDefault="00137FA2" w:rsidP="00937600">
      <w:pPr>
        <w:rPr>
          <w:rFonts w:ascii="Arial" w:hAnsi="Arial" w:cs="Arial"/>
          <w:sz w:val="24"/>
          <w:szCs w:val="24"/>
        </w:rPr>
      </w:pPr>
    </w:p>
    <w:p w14:paraId="51D6DDD5" w14:textId="7D76D008" w:rsidR="00937600" w:rsidRPr="00A846E1" w:rsidRDefault="00937600" w:rsidP="00937600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A846E1">
        <w:rPr>
          <w:rFonts w:ascii="Arial" w:hAnsi="Arial" w:cs="Arial"/>
          <w:sz w:val="24"/>
          <w:szCs w:val="24"/>
        </w:rPr>
        <w:t>Após obtermos as respostas com base no gráfico</w:t>
      </w:r>
      <w:r w:rsidR="003A27EF" w:rsidRPr="00A846E1">
        <w:rPr>
          <w:rFonts w:ascii="Arial" w:hAnsi="Arial" w:cs="Arial"/>
          <w:sz w:val="24"/>
          <w:szCs w:val="24"/>
        </w:rPr>
        <w:t>, concluimos que a categoria preferida dos clientes era a de “Pães Integrais / Baguetes” com um resultado de 46,7%.</w:t>
      </w:r>
    </w:p>
    <w:p w14:paraId="5217BA91" w14:textId="77777777" w:rsidR="003A27EF" w:rsidRPr="00A846E1" w:rsidRDefault="003A27EF" w:rsidP="003A27EF">
      <w:pPr>
        <w:pStyle w:val="PargrafodaLista"/>
        <w:rPr>
          <w:rFonts w:ascii="Arial" w:hAnsi="Arial" w:cs="Arial"/>
          <w:sz w:val="24"/>
          <w:szCs w:val="24"/>
        </w:rPr>
      </w:pPr>
    </w:p>
    <w:p w14:paraId="6DE8223F" w14:textId="02EAA6A8" w:rsidR="003A27EF" w:rsidRPr="00A846E1" w:rsidRDefault="003A27EF" w:rsidP="00937600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A846E1">
        <w:rPr>
          <w:rFonts w:ascii="Arial" w:hAnsi="Arial" w:cs="Arial"/>
          <w:sz w:val="24"/>
          <w:szCs w:val="24"/>
        </w:rPr>
        <w:t>Devido a este resultado, optamos por dar um destaque maior a esta categoria.</w:t>
      </w:r>
    </w:p>
    <w:p w14:paraId="619746D5" w14:textId="03855038" w:rsidR="003D1235" w:rsidRPr="00A846E1" w:rsidRDefault="003D1235" w:rsidP="003A27EF">
      <w:pPr>
        <w:pStyle w:val="PargrafodaLista"/>
        <w:rPr>
          <w:rFonts w:ascii="Arial" w:hAnsi="Arial" w:cs="Arial"/>
          <w:sz w:val="24"/>
          <w:szCs w:val="24"/>
        </w:rPr>
      </w:pPr>
    </w:p>
    <w:p w14:paraId="2C632AF8" w14:textId="3AA609B0" w:rsidR="003D1235" w:rsidRPr="00A846E1" w:rsidRDefault="003D1235" w:rsidP="003D1235">
      <w:pPr>
        <w:rPr>
          <w:rFonts w:ascii="Arial" w:hAnsi="Arial" w:cs="Arial"/>
          <w:sz w:val="24"/>
          <w:szCs w:val="24"/>
        </w:rPr>
      </w:pPr>
      <w:r w:rsidRPr="00A846E1">
        <w:rPr>
          <w:rFonts w:ascii="Arial" w:hAnsi="Arial" w:cs="Arial"/>
          <w:sz w:val="24"/>
          <w:szCs w:val="24"/>
        </w:rPr>
        <w:t>Exemplo:</w:t>
      </w:r>
    </w:p>
    <w:p w14:paraId="799255B7" w14:textId="77777777" w:rsidR="003D1235" w:rsidRPr="003D1235" w:rsidRDefault="003D1235" w:rsidP="003D1235">
      <w:pPr>
        <w:rPr>
          <w:rFonts w:ascii="Verdana" w:hAnsi="Verdana"/>
        </w:rPr>
      </w:pPr>
    </w:p>
    <w:p w14:paraId="7F081B52" w14:textId="299707DA" w:rsidR="003A27EF" w:rsidRPr="003D1235" w:rsidRDefault="003D1235" w:rsidP="003D1235">
      <w:pPr>
        <w:rPr>
          <w:rFonts w:ascii="Verdana" w:hAnsi="Verdana"/>
        </w:rPr>
      </w:pPr>
      <w:r w:rsidRPr="003D1235">
        <w:rPr>
          <w:rFonts w:ascii="Verdana" w:hAnsi="Verdana"/>
          <w:noProof/>
        </w:rPr>
        <w:drawing>
          <wp:inline distT="0" distB="0" distL="0" distR="0" wp14:anchorId="2214FF67" wp14:editId="0B1F4122">
            <wp:extent cx="5612765" cy="489585"/>
            <wp:effectExtent l="0" t="0" r="6985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9CA7" w14:textId="77777777" w:rsidR="00D4391E" w:rsidRDefault="00D4391E" w:rsidP="00137FA2">
      <w:pPr>
        <w:rPr>
          <w:rFonts w:ascii="Verdana" w:hAnsi="Verdana"/>
          <w:lang w:val="pt-BR"/>
        </w:rPr>
      </w:pPr>
    </w:p>
    <w:p w14:paraId="0DF85E4E" w14:textId="77777777" w:rsidR="00081EC4" w:rsidRDefault="00081EC4">
      <w:pPr>
        <w:pStyle w:val="P2"/>
        <w:ind w:left="0"/>
      </w:pPr>
    </w:p>
    <w:sectPr w:rsidR="00081EC4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2" w:h="15842" w:code="1"/>
      <w:pgMar w:top="1701" w:right="1418" w:bottom="1418" w:left="1985" w:header="567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767CA" w14:textId="77777777" w:rsidR="00EB0494" w:rsidRDefault="00EB0494">
      <w:r>
        <w:separator/>
      </w:r>
    </w:p>
  </w:endnote>
  <w:endnote w:type="continuationSeparator" w:id="0">
    <w:p w14:paraId="59857B76" w14:textId="77777777" w:rsidR="00EB0494" w:rsidRDefault="00EB0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47300" w14:textId="77777777" w:rsidR="00933C63" w:rsidRDefault="00933C6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81F0E" w14:textId="71DAD8D3" w:rsidR="009B7245" w:rsidRDefault="009B7245">
    <w:pPr>
      <w:pStyle w:val="Rodap"/>
      <w:rPr>
        <w:lang w:val="pt-BR"/>
      </w:rPr>
    </w:pPr>
    <w:r>
      <w:rPr>
        <w:noProof/>
        <w:lang w:val="pt-BR"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406531D6" wp14:editId="0535AFBE">
              <wp:simplePos x="0" y="0"/>
              <wp:positionH relativeFrom="column">
                <wp:posOffset>-5715</wp:posOffset>
              </wp:positionH>
              <wp:positionV relativeFrom="paragraph">
                <wp:posOffset>-45720</wp:posOffset>
              </wp:positionV>
              <wp:extent cx="5634990" cy="0"/>
              <wp:effectExtent l="0" t="0" r="0" b="0"/>
              <wp:wrapTopAndBottom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34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2885CB" id="Line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-3.6pt" to="443.25pt,-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" o:allowincell="f">
              <w10:wrap type="topAndBottom"/>
            </v:line>
          </w:pict>
        </mc:Fallback>
      </mc:AlternateContent>
    </w:r>
    <w:r w:rsidR="00933C63">
      <w:rPr>
        <w:noProof/>
        <w:lang w:val="pt-BR"/>
      </w:rPr>
      <w:t xml:space="preserve">Documentação de Software - </w:t>
    </w:r>
    <w:r w:rsidR="00933C63" w:rsidRPr="00933C63">
      <w:rPr>
        <w:noProof/>
        <w:lang w:val="pt-BR"/>
      </w:rPr>
      <w:t>Proj</w:t>
    </w:r>
    <w:r w:rsidR="00933C63">
      <w:rPr>
        <w:noProof/>
        <w:lang w:val="pt-BR"/>
      </w:rPr>
      <w:t>eto</w:t>
    </w:r>
    <w:r w:rsidR="00933C63" w:rsidRPr="00933C63">
      <w:rPr>
        <w:noProof/>
        <w:lang w:val="pt-BR"/>
      </w:rPr>
      <w:t xml:space="preserve"> Integ</w:t>
    </w:r>
    <w:r w:rsidR="00933C63">
      <w:rPr>
        <w:noProof/>
        <w:lang w:val="pt-BR"/>
      </w:rPr>
      <w:t>rador</w:t>
    </w:r>
    <w:r w:rsidR="00933C63" w:rsidRPr="00933C63">
      <w:rPr>
        <w:noProof/>
        <w:lang w:val="pt-BR"/>
      </w:rPr>
      <w:t xml:space="preserve"> Interdisc</w:t>
    </w:r>
    <w:r w:rsidR="00933C63">
      <w:rPr>
        <w:noProof/>
        <w:lang w:val="pt-BR"/>
      </w:rPr>
      <w:t>iplinar</w:t>
    </w:r>
    <w:r w:rsidR="00933C63" w:rsidRPr="00933C63">
      <w:rPr>
        <w:noProof/>
        <w:lang w:val="pt-BR"/>
      </w:rPr>
      <w:t xml:space="preserve">  - Front End</w:t>
    </w:r>
  </w:p>
  <w:p w14:paraId="03AC4776" w14:textId="77777777" w:rsidR="009B7245" w:rsidRDefault="009B7245" w:rsidP="007D618F">
    <w:pPr>
      <w:pStyle w:val="Rodap"/>
      <w:jc w:val="right"/>
      <w:rPr>
        <w:rFonts w:ascii="Arial" w:hAnsi="Arial"/>
        <w:lang w:val="pt-BR"/>
      </w:rPr>
    </w:pPr>
    <w:r>
      <w:rPr>
        <w:rFonts w:ascii="Arial" w:hAnsi="Arial"/>
        <w:lang w:val="pt-BR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12736" w14:textId="77777777" w:rsidR="00933C63" w:rsidRDefault="00933C6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A0775" w14:textId="77777777" w:rsidR="00EB0494" w:rsidRDefault="00EB0494">
      <w:r>
        <w:separator/>
      </w:r>
    </w:p>
  </w:footnote>
  <w:footnote w:type="continuationSeparator" w:id="0">
    <w:p w14:paraId="38D4146F" w14:textId="77777777" w:rsidR="00EB0494" w:rsidRDefault="00EB04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DEAD1" w14:textId="77777777" w:rsidR="00933C63" w:rsidRDefault="00933C6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47468" w14:textId="77777777" w:rsidR="009B7245" w:rsidRDefault="009B7245">
    <w:pPr>
      <w:pStyle w:val="Cabealho"/>
    </w:pPr>
    <w:r>
      <w:rPr>
        <w:noProof/>
        <w:lang w:val="pt-BR"/>
      </w:rPr>
      <mc:AlternateContent>
        <mc:Choice Requires="wps">
          <w:drawing>
            <wp:anchor distT="0" distB="71755" distL="114300" distR="114300" simplePos="0" relativeHeight="251658240" behindDoc="0" locked="0" layoutInCell="0" allowOverlap="1" wp14:anchorId="04C3C0AF" wp14:editId="64C3A386">
              <wp:simplePos x="0" y="0"/>
              <wp:positionH relativeFrom="column">
                <wp:posOffset>5080</wp:posOffset>
              </wp:positionH>
              <wp:positionV relativeFrom="paragraph">
                <wp:posOffset>713740</wp:posOffset>
              </wp:positionV>
              <wp:extent cx="5603240" cy="0"/>
              <wp:effectExtent l="0" t="0" r="0" b="0"/>
              <wp:wrapTopAndBottom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032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856F76" id="Line 2" o:spid="_x0000_s1026" style="position:absolute;z-index:251658240;visibility:visible;mso-wrap-style:square;mso-width-percent:0;mso-height-percent:0;mso-wrap-distance-left:9pt;mso-wrap-distance-top:0;mso-wrap-distance-right:9pt;mso-wrap-distance-bottom:5.65pt;mso-position-horizontal:absolute;mso-position-horizontal-relative:text;mso-position-vertical:absolute;mso-position-vertical-relative:text;mso-width-percent:0;mso-height-percent:0;mso-width-relative:page;mso-height-relative:page" from=".4pt,56.2pt" to="441.6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" o:allowincell="f"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D9FF3" w14:textId="77777777" w:rsidR="00933C63" w:rsidRDefault="00933C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E4B1F"/>
    <w:multiLevelType w:val="multilevel"/>
    <w:tmpl w:val="34BA1B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38"/>
        </w:tabs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1" w15:restartNumberingAfterBreak="0">
    <w:nsid w:val="088A5103"/>
    <w:multiLevelType w:val="hybridMultilevel"/>
    <w:tmpl w:val="3C1201FA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4F6BED"/>
    <w:multiLevelType w:val="hybridMultilevel"/>
    <w:tmpl w:val="4E02121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5C4032"/>
    <w:multiLevelType w:val="hybridMultilevel"/>
    <w:tmpl w:val="8B48C604"/>
    <w:lvl w:ilvl="0" w:tplc="D21E88F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D4CD204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5652D8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7DC45D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EA14F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97E211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498EE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298F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3D4C3A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08713B2"/>
    <w:multiLevelType w:val="multilevel"/>
    <w:tmpl w:val="A8D6ABD2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1DF110C"/>
    <w:multiLevelType w:val="hybridMultilevel"/>
    <w:tmpl w:val="EC16A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BA7A9A"/>
    <w:multiLevelType w:val="multilevel"/>
    <w:tmpl w:val="8AC2BBCC"/>
    <w:lvl w:ilvl="0">
      <w:start w:val="1"/>
      <w:numFmt w:val="decimal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7" w15:restartNumberingAfterBreak="0">
    <w:nsid w:val="269971CB"/>
    <w:multiLevelType w:val="hybridMultilevel"/>
    <w:tmpl w:val="36860F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12041F"/>
    <w:multiLevelType w:val="multilevel"/>
    <w:tmpl w:val="17E284E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Nivel2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38"/>
        </w:tabs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9" w15:restartNumberingAfterBreak="0">
    <w:nsid w:val="2D26441A"/>
    <w:multiLevelType w:val="singleLevel"/>
    <w:tmpl w:val="3272AAC4"/>
    <w:lvl w:ilvl="0">
      <w:numFmt w:val="bullet"/>
      <w:pStyle w:val="Item3a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 w15:restartNumberingAfterBreak="0">
    <w:nsid w:val="30EC7C62"/>
    <w:multiLevelType w:val="singleLevel"/>
    <w:tmpl w:val="D0C48F70"/>
    <w:lvl w:ilvl="0">
      <w:numFmt w:val="bullet"/>
      <w:pStyle w:val="Tabela2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1" w15:restartNumberingAfterBreak="0">
    <w:nsid w:val="341C62DB"/>
    <w:multiLevelType w:val="singleLevel"/>
    <w:tmpl w:val="F0C8F22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36A63282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9EC4D9D"/>
    <w:multiLevelType w:val="hybridMultilevel"/>
    <w:tmpl w:val="44B8A8CC"/>
    <w:lvl w:ilvl="0" w:tplc="3AEE4F8E">
      <w:start w:val="1"/>
      <w:numFmt w:val="decimal"/>
      <w:lvlText w:val="4.%1.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 w:tplc="0416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F5B54A0"/>
    <w:multiLevelType w:val="hybridMultilevel"/>
    <w:tmpl w:val="6FD018B2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5940E1B"/>
    <w:multiLevelType w:val="singleLevel"/>
    <w:tmpl w:val="65B42CDA"/>
    <w:lvl w:ilvl="0">
      <w:numFmt w:val="bullet"/>
      <w:pStyle w:val="Item3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1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46560594"/>
    <w:multiLevelType w:val="hybridMultilevel"/>
    <w:tmpl w:val="733C5FB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75B2598"/>
    <w:multiLevelType w:val="singleLevel"/>
    <w:tmpl w:val="58461154"/>
    <w:lvl w:ilvl="0">
      <w:numFmt w:val="bullet"/>
      <w:pStyle w:val="Item2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1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48727A3E"/>
    <w:multiLevelType w:val="singleLevel"/>
    <w:tmpl w:val="94E45EE4"/>
    <w:lvl w:ilvl="0">
      <w:start w:val="1"/>
      <w:numFmt w:val="decimal"/>
      <w:pStyle w:val="Nivel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4C593F8E"/>
    <w:multiLevelType w:val="hybridMultilevel"/>
    <w:tmpl w:val="ECC4BF4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251755"/>
    <w:multiLevelType w:val="multilevel"/>
    <w:tmpl w:val="DA300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1" w15:restartNumberingAfterBreak="0">
    <w:nsid w:val="50580C96"/>
    <w:multiLevelType w:val="hybridMultilevel"/>
    <w:tmpl w:val="BA4A24E8"/>
    <w:lvl w:ilvl="0" w:tplc="55DA10D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460242"/>
    <w:multiLevelType w:val="hybridMultilevel"/>
    <w:tmpl w:val="BFE67B4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29F6A7A"/>
    <w:multiLevelType w:val="hybridMultilevel"/>
    <w:tmpl w:val="987090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D13361"/>
    <w:multiLevelType w:val="multilevel"/>
    <w:tmpl w:val="B49A0C00"/>
    <w:lvl w:ilvl="0">
      <w:start w:val="5"/>
      <w:numFmt w:val="decimal"/>
      <w:pStyle w:val="itens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25" w15:restartNumberingAfterBreak="0">
    <w:nsid w:val="550C6F02"/>
    <w:multiLevelType w:val="multilevel"/>
    <w:tmpl w:val="165E9762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720" w:firstLine="0"/>
      </w:pPr>
    </w:lvl>
    <w:lvl w:ilvl="2">
      <w:start w:val="1"/>
      <w:numFmt w:val="decimal"/>
      <w:isLgl/>
      <w:lvlText w:val="%1.%2.%3."/>
      <w:lvlJc w:val="left"/>
      <w:pPr>
        <w:tabs>
          <w:tab w:val="num" w:pos="2160"/>
        </w:tabs>
        <w:ind w:left="1440" w:firstLine="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160" w:firstLine="0"/>
      </w:pPr>
    </w:lvl>
    <w:lvl w:ilvl="4">
      <w:start w:val="1"/>
      <w:numFmt w:val="none"/>
      <w:pStyle w:val="Ttulo5"/>
      <w:isLgl/>
      <w:lvlText w:val="%4.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26" w15:restartNumberingAfterBreak="0">
    <w:nsid w:val="572A1F78"/>
    <w:multiLevelType w:val="hybridMultilevel"/>
    <w:tmpl w:val="E416BE0E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3F64CB"/>
    <w:multiLevelType w:val="hybridMultilevel"/>
    <w:tmpl w:val="3DC4071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BD377F7"/>
    <w:multiLevelType w:val="multilevel"/>
    <w:tmpl w:val="22E2B5CE"/>
    <w:lvl w:ilvl="0">
      <w:start w:val="1"/>
      <w:numFmt w:val="decimal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9" w15:restartNumberingAfterBreak="0">
    <w:nsid w:val="690956E7"/>
    <w:multiLevelType w:val="multilevel"/>
    <w:tmpl w:val="5E44C7DA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A865311"/>
    <w:multiLevelType w:val="singleLevel"/>
    <w:tmpl w:val="9B8021B8"/>
    <w:lvl w:ilvl="0">
      <w:start w:val="7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6B143E9C"/>
    <w:multiLevelType w:val="hybridMultilevel"/>
    <w:tmpl w:val="FF84113C"/>
    <w:lvl w:ilvl="0" w:tplc="6E0887B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F45394"/>
    <w:multiLevelType w:val="hybridMultilevel"/>
    <w:tmpl w:val="C17059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0F406D"/>
    <w:multiLevelType w:val="hybridMultilevel"/>
    <w:tmpl w:val="B1EE7534"/>
    <w:lvl w:ilvl="0" w:tplc="A63A676A">
      <w:start w:val="1"/>
      <w:numFmt w:val="decimal"/>
      <w:lvlText w:val="3.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28" w:hanging="360"/>
      </w:pPr>
    </w:lvl>
    <w:lvl w:ilvl="2" w:tplc="0416001B" w:tentative="1">
      <w:start w:val="1"/>
      <w:numFmt w:val="lowerRoman"/>
      <w:lvlText w:val="%3."/>
      <w:lvlJc w:val="right"/>
      <w:pPr>
        <w:ind w:left="2148" w:hanging="180"/>
      </w:pPr>
    </w:lvl>
    <w:lvl w:ilvl="3" w:tplc="0416000F" w:tentative="1">
      <w:start w:val="1"/>
      <w:numFmt w:val="decimal"/>
      <w:lvlText w:val="%4."/>
      <w:lvlJc w:val="left"/>
      <w:pPr>
        <w:ind w:left="2868" w:hanging="360"/>
      </w:pPr>
    </w:lvl>
    <w:lvl w:ilvl="4" w:tplc="04160019" w:tentative="1">
      <w:start w:val="1"/>
      <w:numFmt w:val="lowerLetter"/>
      <w:lvlText w:val="%5."/>
      <w:lvlJc w:val="left"/>
      <w:pPr>
        <w:ind w:left="3588" w:hanging="360"/>
      </w:pPr>
    </w:lvl>
    <w:lvl w:ilvl="5" w:tplc="0416001B" w:tentative="1">
      <w:start w:val="1"/>
      <w:numFmt w:val="lowerRoman"/>
      <w:lvlText w:val="%6."/>
      <w:lvlJc w:val="right"/>
      <w:pPr>
        <w:ind w:left="4308" w:hanging="180"/>
      </w:pPr>
    </w:lvl>
    <w:lvl w:ilvl="6" w:tplc="0416000F" w:tentative="1">
      <w:start w:val="1"/>
      <w:numFmt w:val="decimal"/>
      <w:lvlText w:val="%7."/>
      <w:lvlJc w:val="left"/>
      <w:pPr>
        <w:ind w:left="5028" w:hanging="360"/>
      </w:pPr>
    </w:lvl>
    <w:lvl w:ilvl="7" w:tplc="04160019" w:tentative="1">
      <w:start w:val="1"/>
      <w:numFmt w:val="lowerLetter"/>
      <w:lvlText w:val="%8."/>
      <w:lvlJc w:val="left"/>
      <w:pPr>
        <w:ind w:left="5748" w:hanging="360"/>
      </w:pPr>
    </w:lvl>
    <w:lvl w:ilvl="8" w:tplc="0416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34" w15:restartNumberingAfterBreak="0">
    <w:nsid w:val="75452F32"/>
    <w:multiLevelType w:val="multilevel"/>
    <w:tmpl w:val="5218DB10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778A29A5"/>
    <w:multiLevelType w:val="hybridMultilevel"/>
    <w:tmpl w:val="B720FDC8"/>
    <w:lvl w:ilvl="0" w:tplc="71985BB2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51C6877A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F98AE1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9388C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5F82521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63FE63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23FA97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D74643A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3BC2D08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37" w15:restartNumberingAfterBreak="0">
    <w:nsid w:val="7E6713C7"/>
    <w:multiLevelType w:val="multilevel"/>
    <w:tmpl w:val="F490C7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num w:numId="1" w16cid:durableId="1453480848">
    <w:abstractNumId w:val="25"/>
  </w:num>
  <w:num w:numId="2" w16cid:durableId="145972152">
    <w:abstractNumId w:val="9"/>
  </w:num>
  <w:num w:numId="3" w16cid:durableId="476069170">
    <w:abstractNumId w:val="24"/>
  </w:num>
  <w:num w:numId="4" w16cid:durableId="1136527252">
    <w:abstractNumId w:val="10"/>
  </w:num>
  <w:num w:numId="5" w16cid:durableId="1735620872">
    <w:abstractNumId w:val="15"/>
  </w:num>
  <w:num w:numId="6" w16cid:durableId="1227911312">
    <w:abstractNumId w:val="8"/>
  </w:num>
  <w:num w:numId="7" w16cid:durableId="1154491559">
    <w:abstractNumId w:val="18"/>
    <w:lvlOverride w:ilvl="0">
      <w:startOverride w:val="1"/>
    </w:lvlOverride>
  </w:num>
  <w:num w:numId="8" w16cid:durableId="113447922">
    <w:abstractNumId w:val="17"/>
  </w:num>
  <w:num w:numId="9" w16cid:durableId="302083651">
    <w:abstractNumId w:val="28"/>
  </w:num>
  <w:num w:numId="10" w16cid:durableId="428694967">
    <w:abstractNumId w:val="0"/>
  </w:num>
  <w:num w:numId="11" w16cid:durableId="275212962">
    <w:abstractNumId w:val="30"/>
  </w:num>
  <w:num w:numId="12" w16cid:durableId="1239360865">
    <w:abstractNumId w:val="3"/>
  </w:num>
  <w:num w:numId="13" w16cid:durableId="1580602708">
    <w:abstractNumId w:val="11"/>
  </w:num>
  <w:num w:numId="14" w16cid:durableId="771901210">
    <w:abstractNumId w:val="35"/>
  </w:num>
  <w:num w:numId="15" w16cid:durableId="1679117818">
    <w:abstractNumId w:val="13"/>
  </w:num>
  <w:num w:numId="16" w16cid:durableId="768820347">
    <w:abstractNumId w:val="36"/>
  </w:num>
  <w:num w:numId="17" w16cid:durableId="1513643549">
    <w:abstractNumId w:val="6"/>
  </w:num>
  <w:num w:numId="18" w16cid:durableId="2093047372">
    <w:abstractNumId w:val="31"/>
  </w:num>
  <w:num w:numId="19" w16cid:durableId="1784035446">
    <w:abstractNumId w:val="21"/>
  </w:num>
  <w:num w:numId="20" w16cid:durableId="1479034709">
    <w:abstractNumId w:val="1"/>
  </w:num>
  <w:num w:numId="21" w16cid:durableId="2108958580">
    <w:abstractNumId w:val="22"/>
  </w:num>
  <w:num w:numId="22" w16cid:durableId="1721859586">
    <w:abstractNumId w:val="14"/>
  </w:num>
  <w:num w:numId="23" w16cid:durableId="1260992083">
    <w:abstractNumId w:val="33"/>
  </w:num>
  <w:num w:numId="24" w16cid:durableId="267658381">
    <w:abstractNumId w:val="26"/>
  </w:num>
  <w:num w:numId="25" w16cid:durableId="1747143943">
    <w:abstractNumId w:val="34"/>
  </w:num>
  <w:num w:numId="26" w16cid:durableId="1315914868">
    <w:abstractNumId w:val="36"/>
  </w:num>
  <w:num w:numId="27" w16cid:durableId="2013529501">
    <w:abstractNumId w:val="36"/>
  </w:num>
  <w:num w:numId="28" w16cid:durableId="1970237246">
    <w:abstractNumId w:val="20"/>
  </w:num>
  <w:num w:numId="29" w16cid:durableId="1394894373">
    <w:abstractNumId w:val="12"/>
  </w:num>
  <w:num w:numId="30" w16cid:durableId="677274830">
    <w:abstractNumId w:val="37"/>
  </w:num>
  <w:num w:numId="31" w16cid:durableId="1380085337">
    <w:abstractNumId w:val="4"/>
  </w:num>
  <w:num w:numId="32" w16cid:durableId="2070569293">
    <w:abstractNumId w:val="36"/>
  </w:num>
  <w:num w:numId="33" w16cid:durableId="1464153356">
    <w:abstractNumId w:val="36"/>
  </w:num>
  <w:num w:numId="34" w16cid:durableId="1284267061">
    <w:abstractNumId w:val="29"/>
  </w:num>
  <w:num w:numId="35" w16cid:durableId="192645000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3304429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57232242">
    <w:abstractNumId w:val="36"/>
  </w:num>
  <w:num w:numId="38" w16cid:durableId="723871737">
    <w:abstractNumId w:val="36"/>
  </w:num>
  <w:num w:numId="39" w16cid:durableId="1585413603">
    <w:abstractNumId w:val="36"/>
  </w:num>
  <w:num w:numId="40" w16cid:durableId="1050616588">
    <w:abstractNumId w:val="36"/>
  </w:num>
  <w:num w:numId="41" w16cid:durableId="465589571">
    <w:abstractNumId w:val="2"/>
  </w:num>
  <w:num w:numId="42" w16cid:durableId="795371605">
    <w:abstractNumId w:val="19"/>
  </w:num>
  <w:num w:numId="43" w16cid:durableId="2037340501">
    <w:abstractNumId w:val="16"/>
  </w:num>
  <w:num w:numId="44" w16cid:durableId="1058480712">
    <w:abstractNumId w:val="27"/>
  </w:num>
  <w:num w:numId="45" w16cid:durableId="1602907761">
    <w:abstractNumId w:val="5"/>
  </w:num>
  <w:num w:numId="46" w16cid:durableId="1221869951">
    <w:abstractNumId w:val="32"/>
  </w:num>
  <w:num w:numId="47" w16cid:durableId="1816607534">
    <w:abstractNumId w:val="7"/>
  </w:num>
  <w:numIdMacAtCleanup w:val="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NRIQUE YUI ODA">
    <w15:presenceInfo w15:providerId="AD" w15:userId="S-1-5-21-1251092325-1007383578-929701000-56188"/>
  </w15:person>
  <w15:person w15:author="Antonio Fernando Nunes Guardado">
    <w15:presenceInfo w15:providerId="AD" w15:userId="S-1-5-21-1251092325-1007383578-929701000-530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E0B"/>
    <w:rsid w:val="00001059"/>
    <w:rsid w:val="00003BA9"/>
    <w:rsid w:val="00005B16"/>
    <w:rsid w:val="00046C3C"/>
    <w:rsid w:val="00047C56"/>
    <w:rsid w:val="00063EE0"/>
    <w:rsid w:val="00081EC4"/>
    <w:rsid w:val="0009535F"/>
    <w:rsid w:val="000A0286"/>
    <w:rsid w:val="000A6CE9"/>
    <w:rsid w:val="000B169C"/>
    <w:rsid w:val="000C1E94"/>
    <w:rsid w:val="000C4392"/>
    <w:rsid w:val="000D2AA7"/>
    <w:rsid w:val="000D3543"/>
    <w:rsid w:val="000D39A5"/>
    <w:rsid w:val="000D71CA"/>
    <w:rsid w:val="000E44E2"/>
    <w:rsid w:val="00103FDE"/>
    <w:rsid w:val="00124CD3"/>
    <w:rsid w:val="00135BDD"/>
    <w:rsid w:val="00137FA2"/>
    <w:rsid w:val="001439CA"/>
    <w:rsid w:val="00154229"/>
    <w:rsid w:val="00162CCF"/>
    <w:rsid w:val="00164B87"/>
    <w:rsid w:val="0017616F"/>
    <w:rsid w:val="001961DC"/>
    <w:rsid w:val="001B615C"/>
    <w:rsid w:val="001C2EBB"/>
    <w:rsid w:val="001C50C0"/>
    <w:rsid w:val="001E6347"/>
    <w:rsid w:val="001F54A3"/>
    <w:rsid w:val="001F5726"/>
    <w:rsid w:val="00203845"/>
    <w:rsid w:val="002070A5"/>
    <w:rsid w:val="00211380"/>
    <w:rsid w:val="002312A8"/>
    <w:rsid w:val="002354CC"/>
    <w:rsid w:val="0024157E"/>
    <w:rsid w:val="00284EC6"/>
    <w:rsid w:val="00285E83"/>
    <w:rsid w:val="00291C35"/>
    <w:rsid w:val="00292CF1"/>
    <w:rsid w:val="002B1BCA"/>
    <w:rsid w:val="002C55C3"/>
    <w:rsid w:val="002D4862"/>
    <w:rsid w:val="002D7BA6"/>
    <w:rsid w:val="002E3BF6"/>
    <w:rsid w:val="00316736"/>
    <w:rsid w:val="003411F6"/>
    <w:rsid w:val="00345917"/>
    <w:rsid w:val="003514BC"/>
    <w:rsid w:val="00367F96"/>
    <w:rsid w:val="00371660"/>
    <w:rsid w:val="0038038F"/>
    <w:rsid w:val="003842C5"/>
    <w:rsid w:val="0038451C"/>
    <w:rsid w:val="00385BB1"/>
    <w:rsid w:val="0039008E"/>
    <w:rsid w:val="003A27EF"/>
    <w:rsid w:val="003A34BF"/>
    <w:rsid w:val="003A5265"/>
    <w:rsid w:val="003C1ABC"/>
    <w:rsid w:val="003D1235"/>
    <w:rsid w:val="003D4AFA"/>
    <w:rsid w:val="003E614A"/>
    <w:rsid w:val="003E6A8D"/>
    <w:rsid w:val="003F1111"/>
    <w:rsid w:val="00403094"/>
    <w:rsid w:val="00431DBC"/>
    <w:rsid w:val="004423A1"/>
    <w:rsid w:val="004437CF"/>
    <w:rsid w:val="00446F42"/>
    <w:rsid w:val="00484CF7"/>
    <w:rsid w:val="0049162D"/>
    <w:rsid w:val="004A6996"/>
    <w:rsid w:val="004D0C75"/>
    <w:rsid w:val="004F07E5"/>
    <w:rsid w:val="004F6F68"/>
    <w:rsid w:val="00502374"/>
    <w:rsid w:val="005044FD"/>
    <w:rsid w:val="00505369"/>
    <w:rsid w:val="0051148A"/>
    <w:rsid w:val="00512260"/>
    <w:rsid w:val="0054525A"/>
    <w:rsid w:val="00572D26"/>
    <w:rsid w:val="00583C43"/>
    <w:rsid w:val="005850F5"/>
    <w:rsid w:val="005939CD"/>
    <w:rsid w:val="0059794F"/>
    <w:rsid w:val="005C1265"/>
    <w:rsid w:val="005C7F43"/>
    <w:rsid w:val="005E2FFF"/>
    <w:rsid w:val="005F72B0"/>
    <w:rsid w:val="006246C0"/>
    <w:rsid w:val="00632426"/>
    <w:rsid w:val="00632CF9"/>
    <w:rsid w:val="00663C7C"/>
    <w:rsid w:val="00670409"/>
    <w:rsid w:val="00682FCD"/>
    <w:rsid w:val="006B57BD"/>
    <w:rsid w:val="006B7C72"/>
    <w:rsid w:val="006D30BD"/>
    <w:rsid w:val="00714A65"/>
    <w:rsid w:val="0071522A"/>
    <w:rsid w:val="00730BF0"/>
    <w:rsid w:val="00750815"/>
    <w:rsid w:val="00755E78"/>
    <w:rsid w:val="00756605"/>
    <w:rsid w:val="00771FA3"/>
    <w:rsid w:val="007771B9"/>
    <w:rsid w:val="00781E0B"/>
    <w:rsid w:val="00795E6A"/>
    <w:rsid w:val="007B3B54"/>
    <w:rsid w:val="007B62E5"/>
    <w:rsid w:val="007D618F"/>
    <w:rsid w:val="007E483A"/>
    <w:rsid w:val="00820ACB"/>
    <w:rsid w:val="00821138"/>
    <w:rsid w:val="0086375E"/>
    <w:rsid w:val="00866710"/>
    <w:rsid w:val="008825C1"/>
    <w:rsid w:val="008A22CC"/>
    <w:rsid w:val="008A3BF1"/>
    <w:rsid w:val="008A6F9B"/>
    <w:rsid w:val="008C0FED"/>
    <w:rsid w:val="008C780E"/>
    <w:rsid w:val="008D1732"/>
    <w:rsid w:val="008D3415"/>
    <w:rsid w:val="00903812"/>
    <w:rsid w:val="00907EBE"/>
    <w:rsid w:val="0092440A"/>
    <w:rsid w:val="00933C63"/>
    <w:rsid w:val="00937600"/>
    <w:rsid w:val="009436B7"/>
    <w:rsid w:val="00964804"/>
    <w:rsid w:val="0096572E"/>
    <w:rsid w:val="009906D5"/>
    <w:rsid w:val="00994DD8"/>
    <w:rsid w:val="009B7245"/>
    <w:rsid w:val="009E3BB1"/>
    <w:rsid w:val="009E6AE5"/>
    <w:rsid w:val="00A06E79"/>
    <w:rsid w:val="00A10216"/>
    <w:rsid w:val="00A2204D"/>
    <w:rsid w:val="00A32B87"/>
    <w:rsid w:val="00A35DC7"/>
    <w:rsid w:val="00A537A5"/>
    <w:rsid w:val="00A846E1"/>
    <w:rsid w:val="00A86010"/>
    <w:rsid w:val="00A91B70"/>
    <w:rsid w:val="00A931BD"/>
    <w:rsid w:val="00AB17D5"/>
    <w:rsid w:val="00AB601D"/>
    <w:rsid w:val="00AB7E01"/>
    <w:rsid w:val="00AC36C8"/>
    <w:rsid w:val="00AE400B"/>
    <w:rsid w:val="00AF0ED6"/>
    <w:rsid w:val="00B028D8"/>
    <w:rsid w:val="00B42E0B"/>
    <w:rsid w:val="00B7443F"/>
    <w:rsid w:val="00B9176D"/>
    <w:rsid w:val="00B97F75"/>
    <w:rsid w:val="00BA1938"/>
    <w:rsid w:val="00BB1BBE"/>
    <w:rsid w:val="00BC7A21"/>
    <w:rsid w:val="00BE4BFF"/>
    <w:rsid w:val="00BE4E48"/>
    <w:rsid w:val="00BE6BF7"/>
    <w:rsid w:val="00BE745E"/>
    <w:rsid w:val="00BF304C"/>
    <w:rsid w:val="00C01621"/>
    <w:rsid w:val="00C12553"/>
    <w:rsid w:val="00C6601C"/>
    <w:rsid w:val="00CB18EE"/>
    <w:rsid w:val="00CD71CF"/>
    <w:rsid w:val="00CE55D0"/>
    <w:rsid w:val="00D12016"/>
    <w:rsid w:val="00D13FCE"/>
    <w:rsid w:val="00D328EB"/>
    <w:rsid w:val="00D33966"/>
    <w:rsid w:val="00D4391E"/>
    <w:rsid w:val="00D47912"/>
    <w:rsid w:val="00DA2B60"/>
    <w:rsid w:val="00DD08E1"/>
    <w:rsid w:val="00DD700F"/>
    <w:rsid w:val="00DE46D7"/>
    <w:rsid w:val="00DF28AF"/>
    <w:rsid w:val="00E2296B"/>
    <w:rsid w:val="00E231B0"/>
    <w:rsid w:val="00E364EE"/>
    <w:rsid w:val="00E402B9"/>
    <w:rsid w:val="00E52D63"/>
    <w:rsid w:val="00EA1761"/>
    <w:rsid w:val="00EA3618"/>
    <w:rsid w:val="00EB0494"/>
    <w:rsid w:val="00EB499D"/>
    <w:rsid w:val="00EB53C4"/>
    <w:rsid w:val="00ED311E"/>
    <w:rsid w:val="00EE61F9"/>
    <w:rsid w:val="00F073AE"/>
    <w:rsid w:val="00F14BA8"/>
    <w:rsid w:val="00F231E9"/>
    <w:rsid w:val="00F35388"/>
    <w:rsid w:val="00F560E4"/>
    <w:rsid w:val="00F60CCE"/>
    <w:rsid w:val="00F62D53"/>
    <w:rsid w:val="00F70A6F"/>
    <w:rsid w:val="00F9431A"/>
    <w:rsid w:val="00F9566D"/>
    <w:rsid w:val="00FD3F9A"/>
    <w:rsid w:val="00FD451E"/>
    <w:rsid w:val="00FD6122"/>
    <w:rsid w:val="00FE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3D2FF3C7"/>
  <w15:docId w15:val="{03567068-F4CD-4109-B324-8661769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both"/>
    </w:pPr>
    <w:rPr>
      <w:lang w:val="en-AU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sz w:val="28"/>
    </w:rPr>
  </w:style>
  <w:style w:type="paragraph" w:styleId="Ttulo2">
    <w:name w:val="heading 2"/>
    <w:basedOn w:val="Normal"/>
    <w:next w:val="Normal"/>
    <w:qFormat/>
    <w:pPr>
      <w:keepNext/>
      <w:widowControl w:val="0"/>
      <w:outlineLvl w:val="1"/>
    </w:pPr>
    <w:rPr>
      <w:rFonts w:ascii="Arial" w:hAnsi="Arial"/>
      <w:b/>
      <w:sz w:val="28"/>
    </w:rPr>
  </w:style>
  <w:style w:type="paragraph" w:styleId="Ttulo3">
    <w:name w:val="heading 3"/>
    <w:basedOn w:val="Normal"/>
    <w:next w:val="Normal"/>
    <w:qFormat/>
    <w:pPr>
      <w:keepNext/>
      <w:spacing w:before="240" w:after="120"/>
      <w:outlineLvl w:val="2"/>
    </w:pPr>
    <w:rPr>
      <w:b/>
      <w:i/>
      <w:u w:val="single"/>
    </w:rPr>
  </w:style>
  <w:style w:type="paragraph" w:styleId="Ttulo4">
    <w:name w:val="heading 4"/>
    <w:basedOn w:val="Normal"/>
    <w:next w:val="Normal"/>
    <w:qFormat/>
    <w:pPr>
      <w:keepNext/>
      <w:ind w:left="360" w:hanging="360"/>
      <w:outlineLvl w:val="3"/>
    </w:pPr>
    <w:rPr>
      <w:i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pPr>
      <w:keepNext/>
      <w:pBdr>
        <w:top w:val="single" w:sz="4" w:space="1" w:color="auto"/>
      </w:pBdr>
      <w:jc w:val="right"/>
      <w:outlineLvl w:val="5"/>
    </w:pPr>
    <w:rPr>
      <w:b/>
      <w:i/>
      <w:sz w:val="28"/>
      <w:lang w:val="en-US"/>
    </w:rPr>
  </w:style>
  <w:style w:type="paragraph" w:styleId="Ttulo7">
    <w:name w:val="heading 7"/>
    <w:basedOn w:val="Normal"/>
    <w:next w:val="Normal"/>
    <w:qFormat/>
    <w:pPr>
      <w:keepNext/>
      <w:jc w:val="right"/>
      <w:outlineLvl w:val="6"/>
    </w:pPr>
    <w:rPr>
      <w:b/>
      <w:sz w:val="28"/>
      <w:lang w:val="en-US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b/>
      <w:i/>
    </w:rPr>
  </w:style>
  <w:style w:type="paragraph" w:styleId="Ttulo9">
    <w:name w:val="heading 9"/>
    <w:basedOn w:val="Normal"/>
    <w:next w:val="Normal"/>
    <w:qFormat/>
    <w:pPr>
      <w:keepNext/>
      <w:widowControl w:val="0"/>
      <w:jc w:val="center"/>
      <w:outlineLvl w:val="8"/>
    </w:pPr>
    <w:rPr>
      <w:i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1">
    <w:name w:val="P1"/>
    <w:basedOn w:val="Normal"/>
    <w:pPr>
      <w:spacing w:before="120"/>
      <w:ind w:left="720"/>
    </w:pPr>
    <w:rPr>
      <w:lang w:val="pt-BR"/>
    </w:rPr>
  </w:style>
  <w:style w:type="paragraph" w:styleId="Rodap">
    <w:name w:val="footer"/>
    <w:basedOn w:val="Normal"/>
    <w:pPr>
      <w:tabs>
        <w:tab w:val="center" w:pos="4320"/>
        <w:tab w:val="right" w:pos="8789"/>
      </w:tabs>
    </w:pPr>
    <w:rPr>
      <w:sz w:val="16"/>
    </w:rPr>
  </w:style>
  <w:style w:type="paragraph" w:customStyle="1" w:styleId="Caixadetexto">
    <w:name w:val="Caixa de texto"/>
    <w:basedOn w:val="Corpodetexto"/>
    <w:rPr>
      <w:b w:val="0"/>
      <w:sz w:val="16"/>
    </w:rPr>
  </w:style>
  <w:style w:type="paragraph" w:styleId="Corpodetexto">
    <w:name w:val="Body Text"/>
    <w:basedOn w:val="Normal"/>
    <w:rPr>
      <w:rFonts w:ascii="Arial" w:hAnsi="Arial"/>
      <w:b/>
      <w:color w:val="FF0000"/>
    </w:rPr>
  </w:style>
  <w:style w:type="paragraph" w:customStyle="1" w:styleId="Titulo2">
    <w:name w:val="Titulo 2"/>
    <w:basedOn w:val="Normal"/>
    <w:pPr>
      <w:numPr>
        <w:ilvl w:val="1"/>
        <w:numId w:val="16"/>
      </w:numPr>
      <w:spacing w:before="720" w:after="240"/>
    </w:pPr>
    <w:rPr>
      <w:rFonts w:ascii="Arial" w:hAnsi="Arial"/>
      <w:b/>
      <w:sz w:val="24"/>
    </w:rPr>
  </w:style>
  <w:style w:type="paragraph" w:customStyle="1" w:styleId="Comentario">
    <w:name w:val="Comentario"/>
    <w:basedOn w:val="Normal"/>
    <w:pPr>
      <w:ind w:left="709"/>
    </w:pPr>
    <w:rPr>
      <w:i/>
    </w:rPr>
  </w:style>
  <w:style w:type="paragraph" w:customStyle="1" w:styleId="textocapa">
    <w:name w:val="texto capa"/>
    <w:basedOn w:val="Normal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2880" w:right="2125"/>
    </w:pPr>
    <w:rPr>
      <w:rFonts w:ascii="Arial" w:hAnsi="Arial"/>
      <w:snapToGrid w:val="0"/>
      <w:sz w:val="24"/>
      <w:lang w:val="en-US" w:eastAsia="en-US"/>
    </w:rPr>
  </w:style>
  <w:style w:type="paragraph" w:customStyle="1" w:styleId="Titulo1">
    <w:name w:val="Titulo 1"/>
    <w:basedOn w:val="Normal"/>
    <w:pPr>
      <w:numPr>
        <w:numId w:val="16"/>
      </w:numPr>
      <w:spacing w:after="240"/>
      <w:jc w:val="left"/>
      <w:outlineLvl w:val="0"/>
    </w:pPr>
    <w:rPr>
      <w:rFonts w:ascii="Arial" w:hAnsi="Arial"/>
      <w:b/>
      <w:sz w:val="28"/>
    </w:rPr>
  </w:style>
  <w:style w:type="paragraph" w:customStyle="1" w:styleId="Indice">
    <w:name w:val="Indice"/>
    <w:basedOn w:val="Titulo1"/>
    <w:pPr>
      <w:numPr>
        <w:numId w:val="0"/>
      </w:numPr>
    </w:pPr>
  </w:style>
  <w:style w:type="paragraph" w:customStyle="1" w:styleId="itens">
    <w:name w:val="itens"/>
    <w:basedOn w:val="P1"/>
    <w:pPr>
      <w:numPr>
        <w:numId w:val="3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</w:style>
  <w:style w:type="paragraph" w:customStyle="1" w:styleId="figura">
    <w:name w:val="figura"/>
    <w:basedOn w:val="P1"/>
    <w:pPr>
      <w:ind w:left="1429" w:firstLine="11"/>
    </w:pPr>
    <w:rPr>
      <w:noProof/>
    </w:rPr>
  </w:style>
  <w:style w:type="paragraph" w:styleId="Sumrio1">
    <w:name w:val="toc 1"/>
    <w:basedOn w:val="Normal"/>
    <w:next w:val="Normal"/>
    <w:autoRedefine/>
    <w:uiPriority w:val="39"/>
    <w:rsid w:val="00FE3210"/>
    <w:pPr>
      <w:tabs>
        <w:tab w:val="left" w:pos="400"/>
        <w:tab w:val="right" w:leader="dot" w:pos="8829"/>
      </w:tabs>
      <w:spacing w:before="120" w:after="120"/>
      <w:jc w:val="left"/>
    </w:pPr>
    <w:rPr>
      <w:b/>
      <w:caps/>
      <w:sz w:val="24"/>
      <w:szCs w:val="24"/>
      <w:lang w:val="pt-BR"/>
    </w:rPr>
  </w:style>
  <w:style w:type="paragraph" w:styleId="Sumrio2">
    <w:name w:val="toc 2"/>
    <w:basedOn w:val="Normal"/>
    <w:next w:val="Normal"/>
    <w:autoRedefine/>
    <w:uiPriority w:val="39"/>
    <w:pPr>
      <w:ind w:left="200"/>
      <w:jc w:val="left"/>
    </w:pPr>
    <w:rPr>
      <w:smallCaps/>
    </w:rPr>
  </w:style>
  <w:style w:type="paragraph" w:styleId="Sumrio3">
    <w:name w:val="toc 3"/>
    <w:basedOn w:val="Normal"/>
    <w:next w:val="Normal"/>
    <w:autoRedefine/>
    <w:uiPriority w:val="39"/>
    <w:pPr>
      <w:ind w:left="400"/>
      <w:jc w:val="left"/>
    </w:pPr>
    <w:rPr>
      <w:i/>
    </w:rPr>
  </w:style>
  <w:style w:type="paragraph" w:styleId="Sumrio4">
    <w:name w:val="toc 4"/>
    <w:basedOn w:val="Normal"/>
    <w:next w:val="Normal"/>
    <w:autoRedefine/>
    <w:semiHidden/>
    <w:pPr>
      <w:ind w:left="600"/>
      <w:jc w:val="left"/>
    </w:pPr>
    <w:rPr>
      <w:sz w:val="18"/>
    </w:rPr>
  </w:style>
  <w:style w:type="paragraph" w:styleId="Sumrio5">
    <w:name w:val="toc 5"/>
    <w:basedOn w:val="Normal"/>
    <w:next w:val="Normal"/>
    <w:autoRedefine/>
    <w:semiHidden/>
    <w:pPr>
      <w:ind w:left="800"/>
      <w:jc w:val="left"/>
    </w:pPr>
    <w:rPr>
      <w:sz w:val="18"/>
    </w:rPr>
  </w:style>
  <w:style w:type="paragraph" w:styleId="Sumrio6">
    <w:name w:val="toc 6"/>
    <w:basedOn w:val="Normal"/>
    <w:next w:val="Normal"/>
    <w:autoRedefine/>
    <w:semiHidden/>
    <w:pPr>
      <w:ind w:left="1000"/>
      <w:jc w:val="left"/>
    </w:pPr>
    <w:rPr>
      <w:sz w:val="18"/>
    </w:rPr>
  </w:style>
  <w:style w:type="paragraph" w:styleId="Sumrio7">
    <w:name w:val="toc 7"/>
    <w:basedOn w:val="Normal"/>
    <w:next w:val="Normal"/>
    <w:autoRedefine/>
    <w:semiHidden/>
    <w:pPr>
      <w:ind w:left="1200"/>
      <w:jc w:val="left"/>
    </w:pPr>
    <w:rPr>
      <w:sz w:val="18"/>
    </w:rPr>
  </w:style>
  <w:style w:type="paragraph" w:styleId="Sumrio8">
    <w:name w:val="toc 8"/>
    <w:basedOn w:val="Normal"/>
    <w:next w:val="Normal"/>
    <w:autoRedefine/>
    <w:semiHidden/>
    <w:pPr>
      <w:ind w:left="1400"/>
      <w:jc w:val="left"/>
    </w:pPr>
    <w:rPr>
      <w:sz w:val="18"/>
    </w:rPr>
  </w:style>
  <w:style w:type="paragraph" w:styleId="Sumrio9">
    <w:name w:val="toc 9"/>
    <w:basedOn w:val="Normal"/>
    <w:next w:val="Normal"/>
    <w:autoRedefine/>
    <w:semiHidden/>
    <w:pPr>
      <w:ind w:left="1600"/>
      <w:jc w:val="left"/>
    </w:pPr>
    <w:rPr>
      <w:sz w:val="18"/>
    </w:rPr>
  </w:style>
  <w:style w:type="paragraph" w:customStyle="1" w:styleId="Item2">
    <w:name w:val="Item 2"/>
    <w:basedOn w:val="Normal"/>
    <w:autoRedefine/>
    <w:pPr>
      <w:numPr>
        <w:numId w:val="8"/>
      </w:numPr>
      <w:spacing w:after="120"/>
    </w:pPr>
  </w:style>
  <w:style w:type="paragraph" w:customStyle="1" w:styleId="Item1">
    <w:name w:val="Item 1"/>
    <w:basedOn w:val="Item2"/>
    <w:pPr>
      <w:numPr>
        <w:numId w:val="0"/>
      </w:numPr>
      <w:tabs>
        <w:tab w:val="num" w:pos="1560"/>
      </w:tabs>
      <w:ind w:left="1713" w:hanging="284"/>
    </w:pPr>
  </w:style>
  <w:style w:type="paragraph" w:customStyle="1" w:styleId="headerfig">
    <w:name w:val="header fig"/>
    <w:basedOn w:val="Normal"/>
    <w:pPr>
      <w:jc w:val="center"/>
    </w:pPr>
    <w:rPr>
      <w:i/>
    </w:rPr>
  </w:style>
  <w:style w:type="paragraph" w:styleId="Textodecomentrio">
    <w:name w:val="annotation text"/>
    <w:basedOn w:val="Normal"/>
    <w:link w:val="TextodecomentrioChar"/>
    <w:semiHidden/>
    <w:pPr>
      <w:widowControl w:val="0"/>
    </w:pPr>
  </w:style>
  <w:style w:type="paragraph" w:customStyle="1" w:styleId="tabelatit">
    <w:name w:val="tabela tit"/>
    <w:basedOn w:val="Normal"/>
    <w:pPr>
      <w:spacing w:before="120" w:line="360" w:lineRule="auto"/>
    </w:pPr>
    <w:rPr>
      <w:b/>
      <w:i/>
      <w:lang w:val="en-US" w:eastAsia="en-US"/>
    </w:rPr>
  </w:style>
  <w:style w:type="paragraph" w:styleId="Recuodecorpodetexto">
    <w:name w:val="Body Text Indent"/>
    <w:basedOn w:val="Normal"/>
    <w:pPr>
      <w:ind w:left="567"/>
    </w:pPr>
  </w:style>
  <w:style w:type="paragraph" w:customStyle="1" w:styleId="Item3">
    <w:name w:val="Item 3"/>
    <w:basedOn w:val="Item2"/>
    <w:pPr>
      <w:numPr>
        <w:numId w:val="5"/>
      </w:numPr>
      <w:tabs>
        <w:tab w:val="clear" w:pos="360"/>
        <w:tab w:val="num" w:pos="2747"/>
      </w:tabs>
      <w:spacing w:before="120" w:after="0"/>
      <w:ind w:left="2614"/>
    </w:pPr>
  </w:style>
  <w:style w:type="paragraph" w:customStyle="1" w:styleId="Item3a">
    <w:name w:val="Item 3 a"/>
    <w:basedOn w:val="Normal"/>
    <w:pPr>
      <w:numPr>
        <w:numId w:val="2"/>
      </w:numPr>
      <w:tabs>
        <w:tab w:val="clear" w:pos="360"/>
        <w:tab w:val="num" w:pos="2926"/>
      </w:tabs>
      <w:spacing w:before="120"/>
      <w:ind w:left="2954" w:hanging="170"/>
    </w:pPr>
  </w:style>
  <w:style w:type="paragraph" w:customStyle="1" w:styleId="Observacao">
    <w:name w:val="Observacao"/>
    <w:basedOn w:val="P1"/>
    <w:pPr>
      <w:ind w:left="2160"/>
    </w:pPr>
    <w:rPr>
      <w:i/>
    </w:rPr>
  </w:style>
  <w:style w:type="paragraph" w:customStyle="1" w:styleId="P2">
    <w:name w:val="P2"/>
    <w:basedOn w:val="P1"/>
  </w:style>
  <w:style w:type="paragraph" w:customStyle="1" w:styleId="P3">
    <w:name w:val="P3"/>
    <w:basedOn w:val="P1"/>
    <w:pPr>
      <w:ind w:left="2098"/>
    </w:pPr>
  </w:style>
  <w:style w:type="paragraph" w:customStyle="1" w:styleId="tabelacen">
    <w:name w:val="tabela cen"/>
    <w:basedOn w:val="Normal"/>
    <w:pPr>
      <w:jc w:val="center"/>
    </w:pPr>
    <w:rPr>
      <w:b/>
      <w:i/>
    </w:rPr>
  </w:style>
  <w:style w:type="paragraph" w:customStyle="1" w:styleId="tabelatexto">
    <w:name w:val="tabela texto"/>
    <w:basedOn w:val="Normal"/>
    <w:pPr>
      <w:jc w:val="center"/>
    </w:pPr>
  </w:style>
  <w:style w:type="paragraph" w:customStyle="1" w:styleId="tabelatextocen">
    <w:name w:val="tabela texto cen"/>
    <w:basedOn w:val="tabelatexto"/>
  </w:style>
  <w:style w:type="paragraph" w:customStyle="1" w:styleId="tabelatextole">
    <w:name w:val="tabela texto le"/>
    <w:basedOn w:val="Normal"/>
  </w:style>
  <w:style w:type="paragraph" w:customStyle="1" w:styleId="Linha">
    <w:name w:val="Linha"/>
    <w:basedOn w:val="Normal"/>
    <w:pPr>
      <w:pBdr>
        <w:top w:val="thinThickLargeGap" w:sz="12" w:space="1" w:color="auto"/>
      </w:pBdr>
    </w:pPr>
    <w:rPr>
      <w:noProof/>
      <w:sz w:val="12"/>
    </w:rPr>
  </w:style>
  <w:style w:type="paragraph" w:customStyle="1" w:styleId="TtulodaCapa1">
    <w:name w:val="Título da Capa 1"/>
    <w:basedOn w:val="Normal"/>
    <w:pPr>
      <w:spacing w:before="3800"/>
      <w:jc w:val="right"/>
    </w:pPr>
    <w:rPr>
      <w:rFonts w:ascii="Arial" w:hAnsi="Arial"/>
      <w:b/>
      <w:color w:val="000000"/>
      <w:sz w:val="36"/>
      <w:lang w:val="pt-BR"/>
    </w:rPr>
  </w:style>
  <w:style w:type="paragraph" w:customStyle="1" w:styleId="TitulodaCapa2">
    <w:name w:val="Titulo da Capa 2"/>
    <w:basedOn w:val="Normal"/>
    <w:pPr>
      <w:spacing w:before="720"/>
      <w:jc w:val="right"/>
    </w:pPr>
    <w:rPr>
      <w:rFonts w:ascii="Arial" w:hAnsi="Arial"/>
      <w:snapToGrid w:val="0"/>
      <w:sz w:val="32"/>
      <w:lang w:val="en-US" w:eastAsia="en-US"/>
    </w:rPr>
  </w:style>
  <w:style w:type="paragraph" w:customStyle="1" w:styleId="rodape">
    <w:name w:val="rodape"/>
    <w:basedOn w:val="Normal"/>
    <w:pPr>
      <w:tabs>
        <w:tab w:val="center" w:pos="4153"/>
        <w:tab w:val="right" w:pos="8789"/>
      </w:tabs>
    </w:pPr>
    <w:rPr>
      <w:sz w:val="16"/>
      <w:lang w:val="pt-BR"/>
    </w:rPr>
  </w:style>
  <w:style w:type="paragraph" w:customStyle="1" w:styleId="Tabela">
    <w:name w:val="Tabela"/>
    <w:basedOn w:val="Normal"/>
    <w:pPr>
      <w:jc w:val="left"/>
    </w:pPr>
    <w:rPr>
      <w:i/>
    </w:rPr>
  </w:style>
  <w:style w:type="paragraph" w:customStyle="1" w:styleId="Tabela1">
    <w:name w:val="Tabela 1"/>
    <w:basedOn w:val="Ttulo1"/>
    <w:pPr>
      <w:spacing w:before="120"/>
      <w:jc w:val="left"/>
    </w:pPr>
    <w:rPr>
      <w:rFonts w:ascii="Arial" w:hAnsi="Arial"/>
      <w:kern w:val="28"/>
      <w:sz w:val="16"/>
      <w:lang w:val="en-US"/>
    </w:rPr>
  </w:style>
  <w:style w:type="paragraph" w:customStyle="1" w:styleId="Tabela2">
    <w:name w:val="Tabela 2"/>
    <w:basedOn w:val="Ttulo1"/>
    <w:pPr>
      <w:numPr>
        <w:numId w:val="4"/>
      </w:numPr>
      <w:spacing w:before="120" w:after="60"/>
      <w:jc w:val="left"/>
    </w:pPr>
    <w:rPr>
      <w:rFonts w:ascii="Arial" w:hAnsi="Arial"/>
      <w:kern w:val="28"/>
      <w:sz w:val="20"/>
      <w:lang w:val="en-US"/>
    </w:rPr>
  </w:style>
  <w:style w:type="paragraph" w:customStyle="1" w:styleId="Titulo3">
    <w:name w:val="Titulo 3"/>
    <w:basedOn w:val="Normal"/>
    <w:pPr>
      <w:numPr>
        <w:ilvl w:val="2"/>
        <w:numId w:val="16"/>
      </w:numPr>
      <w:spacing w:before="120"/>
    </w:pPr>
    <w:rPr>
      <w:rFonts w:ascii="Arial" w:hAnsi="Arial"/>
      <w:b/>
      <w:noProof/>
    </w:rPr>
  </w:style>
  <w:style w:type="paragraph" w:customStyle="1" w:styleId="versao">
    <w:name w:val="versao"/>
    <w:basedOn w:val="P1"/>
    <w:pPr>
      <w:spacing w:before="0"/>
      <w:jc w:val="right"/>
    </w:pPr>
    <w:rPr>
      <w:rFonts w:ascii="Arial" w:hAnsi="Arial"/>
      <w:sz w:val="28"/>
    </w:rPr>
  </w:style>
  <w:style w:type="paragraph" w:customStyle="1" w:styleId="p10">
    <w:name w:val="p1"/>
    <w:basedOn w:val="Normal"/>
    <w:pPr>
      <w:ind w:left="432"/>
    </w:pPr>
    <w:rPr>
      <w:lang w:val="en-US"/>
    </w:rPr>
  </w:style>
  <w:style w:type="paragraph" w:customStyle="1" w:styleId="texto">
    <w:name w:val="texto"/>
    <w:basedOn w:val="Normal"/>
    <w:next w:val="Normal"/>
    <w:pPr>
      <w:spacing w:before="120"/>
      <w:ind w:left="720"/>
    </w:pPr>
    <w:rPr>
      <w:lang w:val="en-US" w:eastAsia="en-US"/>
    </w:rPr>
  </w:style>
  <w:style w:type="paragraph" w:customStyle="1" w:styleId="Figura0">
    <w:name w:val="Figura"/>
    <w:basedOn w:val="Normal"/>
    <w:pPr>
      <w:spacing w:before="120" w:after="120"/>
      <w:jc w:val="center"/>
    </w:pPr>
    <w:rPr>
      <w:i/>
      <w:sz w:val="16"/>
      <w:lang w:val="en-US" w:eastAsia="en-US"/>
    </w:rPr>
  </w:style>
  <w:style w:type="paragraph" w:styleId="Corpodetexto2">
    <w:name w:val="Body Text 2"/>
    <w:basedOn w:val="Normal"/>
    <w:pPr>
      <w:jc w:val="center"/>
    </w:pPr>
    <w:rPr>
      <w:b/>
    </w:rPr>
  </w:style>
  <w:style w:type="paragraph" w:styleId="Corpodetexto3">
    <w:name w:val="Body Text 3"/>
    <w:basedOn w:val="Normal"/>
    <w:rPr>
      <w:rFonts w:ascii="Arial" w:hAnsi="Arial"/>
      <w:b/>
      <w:sz w:val="24"/>
    </w:rPr>
  </w:style>
  <w:style w:type="paragraph" w:styleId="Remissivo1">
    <w:name w:val="index 1"/>
    <w:basedOn w:val="Normal"/>
    <w:next w:val="Normal"/>
    <w:autoRedefine/>
    <w:semiHidden/>
    <w:pPr>
      <w:ind w:left="200" w:hanging="200"/>
    </w:pPr>
  </w:style>
  <w:style w:type="paragraph" w:customStyle="1" w:styleId="Seo">
    <w:name w:val="Seção"/>
    <w:basedOn w:val="Normal"/>
    <w:pPr>
      <w:tabs>
        <w:tab w:val="left" w:pos="720"/>
      </w:tabs>
      <w:spacing w:before="360" w:after="600"/>
      <w:ind w:left="1440" w:hanging="1440"/>
      <w:jc w:val="left"/>
    </w:pPr>
    <w:rPr>
      <w:rFonts w:ascii="Arial" w:hAnsi="Arial"/>
      <w:b/>
      <w:sz w:val="28"/>
      <w:lang w:val="en-US" w:eastAsia="en-US"/>
    </w:rPr>
  </w:style>
  <w:style w:type="paragraph" w:customStyle="1" w:styleId="Bradesco">
    <w:name w:val="Bradesco"/>
    <w:basedOn w:val="Normal"/>
    <w:pPr>
      <w:pBdr>
        <w:bottom w:val="double" w:sz="12" w:space="1" w:color="auto"/>
      </w:pBdr>
      <w:spacing w:before="120"/>
      <w:jc w:val="right"/>
    </w:pPr>
    <w:rPr>
      <w:rFonts w:ascii="Verdana" w:hAnsi="Verdana"/>
      <w:b/>
      <w:snapToGrid w:val="0"/>
      <w:sz w:val="52"/>
      <w:lang w:val="en-US" w:eastAsia="en-US"/>
    </w:rPr>
  </w:style>
  <w:style w:type="paragraph" w:styleId="Ttulo">
    <w:name w:val="Title"/>
    <w:basedOn w:val="Normal"/>
    <w:qFormat/>
    <w:pPr>
      <w:jc w:val="right"/>
    </w:pPr>
    <w:rPr>
      <w:rFonts w:ascii="Arial" w:hAnsi="Arial"/>
      <w:b/>
      <w:color w:val="000000"/>
      <w:sz w:val="36"/>
      <w:lang w:val="pt-BR"/>
    </w:rPr>
  </w:style>
  <w:style w:type="paragraph" w:customStyle="1" w:styleId="Nivel1">
    <w:name w:val="Nivel 1"/>
    <w:basedOn w:val="Normal"/>
    <w:autoRedefine/>
    <w:pPr>
      <w:numPr>
        <w:numId w:val="7"/>
      </w:numPr>
      <w:pBdr>
        <w:top w:val="single" w:sz="6" w:space="1" w:color="auto"/>
      </w:pBdr>
      <w:spacing w:after="600"/>
      <w:jc w:val="right"/>
      <w:outlineLvl w:val="0"/>
    </w:pPr>
    <w:rPr>
      <w:rFonts w:ascii="Arial" w:hAnsi="Arial"/>
      <w:b/>
      <w:sz w:val="28"/>
      <w:lang w:val="pt-BR"/>
    </w:rPr>
  </w:style>
  <w:style w:type="paragraph" w:customStyle="1" w:styleId="Nivel2">
    <w:name w:val="Nivel 2"/>
    <w:basedOn w:val="Normal"/>
    <w:pPr>
      <w:numPr>
        <w:ilvl w:val="1"/>
        <w:numId w:val="6"/>
      </w:numPr>
      <w:spacing w:before="720" w:after="240"/>
      <w:jc w:val="left"/>
      <w:outlineLvl w:val="1"/>
    </w:pPr>
    <w:rPr>
      <w:rFonts w:ascii="Arial" w:hAnsi="Arial"/>
      <w:b/>
      <w:sz w:val="24"/>
      <w:lang w:val="pt-BR"/>
    </w:rPr>
  </w:style>
  <w:style w:type="paragraph" w:customStyle="1" w:styleId="Nivel3">
    <w:name w:val="Nivel 3"/>
    <w:basedOn w:val="Normal"/>
    <w:autoRedefine/>
    <w:pPr>
      <w:spacing w:before="360" w:after="120"/>
      <w:ind w:left="1429"/>
      <w:outlineLvl w:val="2"/>
    </w:pPr>
    <w:rPr>
      <w:rFonts w:ascii="Arial" w:hAnsi="Arial"/>
      <w:b/>
      <w:noProof/>
    </w:rPr>
  </w:style>
  <w:style w:type="paragraph" w:customStyle="1" w:styleId="indice0">
    <w:name w:val="indice"/>
    <w:basedOn w:val="Ttulo1"/>
    <w:pPr>
      <w:spacing w:after="240"/>
      <w:jc w:val="right"/>
    </w:pPr>
    <w:rPr>
      <w:rFonts w:ascii="Arial" w:hAnsi="Arial"/>
      <w:lang w:val="pt-BR"/>
    </w:rPr>
  </w:style>
  <w:style w:type="paragraph" w:styleId="Legenda">
    <w:name w:val="caption"/>
    <w:basedOn w:val="Normal"/>
    <w:next w:val="Normal"/>
    <w:qFormat/>
    <w:pPr>
      <w:ind w:left="1429"/>
      <w:jc w:val="center"/>
    </w:pPr>
    <w:rPr>
      <w:i/>
      <w:lang w:val="pt-BR"/>
    </w:rPr>
  </w:style>
  <w:style w:type="character" w:styleId="Hyperlink">
    <w:name w:val="Hyperlink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Textodenotaderodap">
    <w:name w:val="footnote text"/>
    <w:basedOn w:val="Normal"/>
    <w:semiHidden/>
  </w:style>
  <w:style w:type="character" w:styleId="Refdenotaderodap">
    <w:name w:val="footnote reference"/>
    <w:semiHidden/>
    <w:rPr>
      <w:vertAlign w:val="superscript"/>
    </w:rPr>
  </w:style>
  <w:style w:type="paragraph" w:styleId="Recuodecorpodetexto2">
    <w:name w:val="Body Text Indent 2"/>
    <w:basedOn w:val="Normal"/>
    <w:pPr>
      <w:ind w:left="1985"/>
      <w:jc w:val="left"/>
    </w:pPr>
    <w:rPr>
      <w:bCs/>
      <w:lang w:val="pt-BR"/>
    </w:rPr>
  </w:style>
  <w:style w:type="paragraph" w:styleId="Recuodecorpodetexto3">
    <w:name w:val="Body Text Indent 3"/>
    <w:basedOn w:val="Normal"/>
    <w:pPr>
      <w:ind w:left="360"/>
    </w:pPr>
  </w:style>
  <w:style w:type="paragraph" w:customStyle="1" w:styleId="infoblue">
    <w:name w:val="infoblue"/>
    <w:basedOn w:val="Normal"/>
    <w:pPr>
      <w:spacing w:before="240" w:after="120" w:line="240" w:lineRule="atLeast"/>
      <w:ind w:left="765"/>
      <w:jc w:val="left"/>
    </w:pPr>
    <w:rPr>
      <w:i/>
      <w:color w:val="0000FF"/>
      <w:lang w:val="pt-BR"/>
    </w:rPr>
  </w:style>
  <w:style w:type="paragraph" w:customStyle="1" w:styleId="Default">
    <w:name w:val="Default"/>
    <w:rPr>
      <w:snapToGrid w:val="0"/>
      <w:color w:val="000000"/>
      <w:sz w:val="24"/>
    </w:rPr>
  </w:style>
  <w:style w:type="paragraph" w:customStyle="1" w:styleId="InfoBlue0">
    <w:name w:val="InfoBlue"/>
    <w:basedOn w:val="Normal"/>
    <w:next w:val="Corpodetexto"/>
    <w:autoRedefine/>
    <w:pPr>
      <w:tabs>
        <w:tab w:val="left" w:pos="540"/>
        <w:tab w:val="left" w:pos="1260"/>
      </w:tabs>
      <w:autoSpaceDE w:val="0"/>
      <w:autoSpaceDN w:val="0"/>
      <w:spacing w:after="120" w:line="240" w:lineRule="atLeast"/>
    </w:pPr>
    <w:rPr>
      <w:i/>
      <w:snapToGrid w:val="0"/>
      <w:color w:val="0000FF"/>
      <w:lang w:val="pt-BR"/>
    </w:rPr>
  </w:style>
  <w:style w:type="paragraph" w:customStyle="1" w:styleId="H4">
    <w:name w:val="H4"/>
    <w:basedOn w:val="Normal"/>
    <w:next w:val="Normal"/>
    <w:pPr>
      <w:keepNext/>
      <w:spacing w:before="100" w:after="100"/>
      <w:jc w:val="left"/>
      <w:outlineLvl w:val="4"/>
    </w:pPr>
    <w:rPr>
      <w:b/>
      <w:snapToGrid w:val="0"/>
      <w:sz w:val="24"/>
      <w:lang w:val="pt-BR"/>
    </w:rPr>
  </w:style>
  <w:style w:type="paragraph" w:styleId="Textodebalo">
    <w:name w:val="Balloon Text"/>
    <w:basedOn w:val="Normal"/>
    <w:semiHidden/>
    <w:rsid w:val="00211380"/>
    <w:rPr>
      <w:rFonts w:ascii="Tahoma" w:hAnsi="Tahoma" w:cs="Tahoma"/>
      <w:sz w:val="16"/>
      <w:szCs w:val="16"/>
    </w:rPr>
  </w:style>
  <w:style w:type="paragraph" w:styleId="Commarcadores">
    <w:name w:val="List Bullet"/>
    <w:basedOn w:val="Normal"/>
    <w:autoRedefine/>
    <w:rsid w:val="00DD08E1"/>
    <w:pPr>
      <w:tabs>
        <w:tab w:val="num" w:pos="360"/>
      </w:tabs>
      <w:spacing w:before="60" w:after="60"/>
      <w:ind w:left="360" w:hanging="360"/>
    </w:pPr>
    <w:rPr>
      <w:bCs/>
      <w:sz w:val="24"/>
      <w:lang w:val="pt-BR"/>
    </w:rPr>
  </w:style>
  <w:style w:type="paragraph" w:styleId="PargrafodaLista">
    <w:name w:val="List Paragraph"/>
    <w:basedOn w:val="Normal"/>
    <w:uiPriority w:val="34"/>
    <w:qFormat/>
    <w:rsid w:val="008D3415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pt-BR" w:eastAsia="en-US"/>
    </w:rPr>
  </w:style>
  <w:style w:type="paragraph" w:customStyle="1" w:styleId="TtulodaTabela">
    <w:name w:val="Título da Tabela"/>
    <w:basedOn w:val="Normal"/>
    <w:rsid w:val="002E3BF6"/>
    <w:pPr>
      <w:suppressLineNumbers/>
      <w:suppressAutoHyphens/>
      <w:jc w:val="left"/>
    </w:pPr>
    <w:rPr>
      <w:b/>
      <w:bCs/>
      <w:iCs/>
      <w:sz w:val="24"/>
      <w:lang w:val="pt-BR" w:eastAsia="ar-SA"/>
    </w:rPr>
  </w:style>
  <w:style w:type="paragraph" w:styleId="Reviso">
    <w:name w:val="Revision"/>
    <w:hidden/>
    <w:uiPriority w:val="99"/>
    <w:semiHidden/>
    <w:rsid w:val="00505369"/>
    <w:rPr>
      <w:lang w:val="en-AU"/>
    </w:rPr>
  </w:style>
  <w:style w:type="character" w:styleId="Refdecomentrio">
    <w:name w:val="annotation reference"/>
    <w:basedOn w:val="Fontepargpadro"/>
    <w:semiHidden/>
    <w:unhideWhenUsed/>
    <w:rsid w:val="000A6CE9"/>
    <w:rPr>
      <w:sz w:val="16"/>
      <w:szCs w:val="16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0A6CE9"/>
    <w:pPr>
      <w:widowControl/>
    </w:pPr>
    <w:rPr>
      <w:b/>
      <w:bCs/>
    </w:rPr>
  </w:style>
  <w:style w:type="character" w:customStyle="1" w:styleId="TextodecomentrioChar">
    <w:name w:val="Texto de comentário Char"/>
    <w:basedOn w:val="Fontepargpadro"/>
    <w:link w:val="Textodecomentrio"/>
    <w:semiHidden/>
    <w:rsid w:val="000A6CE9"/>
    <w:rPr>
      <w:lang w:val="en-AU"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0A6CE9"/>
    <w:rPr>
      <w:b/>
      <w:bCs/>
      <w:lang w:val="en-AU"/>
    </w:rPr>
  </w:style>
  <w:style w:type="table" w:styleId="Tabelacomgrade">
    <w:name w:val="Table Grid"/>
    <w:basedOn w:val="Tabelanormal"/>
    <w:rsid w:val="008A6F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msonormal">
    <w:name w:val="x_msonormal"/>
    <w:basedOn w:val="Normal"/>
    <w:rsid w:val="00781E0B"/>
    <w:pPr>
      <w:spacing w:before="100" w:beforeAutospacing="1" w:after="100" w:afterAutospacing="1"/>
      <w:jc w:val="left"/>
    </w:pPr>
    <w:rPr>
      <w:sz w:val="24"/>
      <w:szCs w:val="24"/>
      <w:lang w:val="pt-BR"/>
    </w:rPr>
  </w:style>
  <w:style w:type="character" w:customStyle="1" w:styleId="xcontentpasted0">
    <w:name w:val="x_contentpasted0"/>
    <w:basedOn w:val="Fontepargpadro"/>
    <w:rsid w:val="00781E0B"/>
  </w:style>
  <w:style w:type="character" w:customStyle="1" w:styleId="xelementtoproof">
    <w:name w:val="x_elementtoproof"/>
    <w:basedOn w:val="Fontepargpadro"/>
    <w:rsid w:val="00781E0B"/>
  </w:style>
  <w:style w:type="character" w:styleId="MenoPendente">
    <w:name w:val="Unresolved Mention"/>
    <w:basedOn w:val="Fontepargpadro"/>
    <w:uiPriority w:val="99"/>
    <w:semiHidden/>
    <w:unhideWhenUsed/>
    <w:rsid w:val="00781E0B"/>
    <w:rPr>
      <w:color w:val="605E5C"/>
      <w:shd w:val="clear" w:color="auto" w:fill="E1DFDD"/>
    </w:rPr>
  </w:style>
  <w:style w:type="character" w:styleId="nfase">
    <w:name w:val="Emphasis"/>
    <w:basedOn w:val="Fontepargpadro"/>
    <w:qFormat/>
    <w:rsid w:val="002070A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7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3148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8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8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0696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4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1581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8796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2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15974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1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49085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3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587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678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93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1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2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066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figma.com/file/zLd1bxy83W1ffUkJwAjgAt/DESIGN-MENU-DO-MOLEZA?node-id=0%3A1" TargetMode="External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hyperlink" Target="https://lucid.app/lucidspark/107b4898-0502-4c36a30b-9fbf74608967/edit?viewport_loc=1724%2C316%2C7687%2C3752%2C0_0&amp;invitationId=inv_060068eb-a180-4e8f-a501-f3b24939d396" TargetMode="External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960</Words>
  <Characters>5189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Documentação de um produto de software</vt:lpstr>
    </vt:vector>
  </TitlesOfParts>
  <Company>Universidade São Judas Tadeu</Company>
  <LinksUpToDate>false</LinksUpToDate>
  <CharactersWithSpaces>6137</CharactersWithSpaces>
  <SharedDoc>false</SharedDoc>
  <HLinks>
    <vt:vector size="6" baseType="variant">
      <vt:variant>
        <vt:i4>6225980</vt:i4>
      </vt:variant>
      <vt:variant>
        <vt:i4>129</vt:i4>
      </vt:variant>
      <vt:variant>
        <vt:i4>0</vt:i4>
      </vt:variant>
      <vt:variant>
        <vt:i4>5</vt:i4>
      </vt:variant>
      <vt:variant>
        <vt:lpwstr>mailto:apaulacg@uol.com.br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 de um produto de software</dc:title>
  <dc:creator>Ana Paula Gonçalves Serra</dc:creator>
  <cp:lastModifiedBy>Henrique Yui Oda</cp:lastModifiedBy>
  <cp:revision>2</cp:revision>
  <cp:lastPrinted>2004-12-09T19:45:00Z</cp:lastPrinted>
  <dcterms:created xsi:type="dcterms:W3CDTF">2022-12-01T00:42:00Z</dcterms:created>
  <dcterms:modified xsi:type="dcterms:W3CDTF">2022-12-01T00:42:00Z</dcterms:modified>
</cp:coreProperties>
</file>